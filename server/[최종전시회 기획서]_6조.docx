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CA465F" w14:textId="77777777" w:rsidR="00327617" w:rsidRPr="00E0655C" w:rsidRDefault="00327617" w:rsidP="00327617">
      <w:pPr>
        <w:rPr>
          <w:rFonts w:ascii="Pretendard Medium" w:eastAsia="Pretendard Medium" w:hAnsi="Pretendard Medium" w:cs="Microsoft GothicNeo"/>
          <w:b/>
          <w:bCs/>
          <w:sz w:val="32"/>
          <w:szCs w:val="32"/>
        </w:rPr>
      </w:pPr>
      <w:r w:rsidRPr="00E0655C">
        <w:rPr>
          <w:rFonts w:ascii="Pretendard Medium" w:eastAsia="Pretendard Medium" w:hAnsi="Pretendard Medium" w:cs="Microsoft GothicNeo" w:hint="eastAsia"/>
          <w:b/>
          <w:bCs/>
          <w:sz w:val="32"/>
          <w:szCs w:val="32"/>
        </w:rPr>
        <w:t>목차</w:t>
      </w:r>
    </w:p>
    <w:p w14:paraId="71FA7E94" w14:textId="77777777" w:rsidR="00327617" w:rsidRPr="00327617" w:rsidRDefault="00327617" w:rsidP="00327617">
      <w:pPr>
        <w:rPr>
          <w:rFonts w:ascii="Pretendard Medium" w:eastAsia="Pretendard Medium" w:hAnsi="Pretendard Medium" w:cs="Microsoft GothicNeo"/>
          <w:b/>
          <w:bCs/>
          <w:sz w:val="24"/>
          <w:szCs w:val="24"/>
        </w:rPr>
      </w:pPr>
    </w:p>
    <w:p w14:paraId="31D6EC54" w14:textId="023711BD"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1. 프로그램 소개</w:t>
      </w:r>
      <w:r w:rsidR="00064D27">
        <w:rPr>
          <w:rFonts w:ascii="Pretendard Medium" w:eastAsia="Pretendard Medium" w:hAnsi="Pretendard Medium" w:cs="Microsoft GothicNeo" w:hint="eastAsia"/>
          <w:b/>
          <w:bCs/>
          <w:sz w:val="24"/>
          <w:szCs w:val="24"/>
        </w:rPr>
        <w:t xml:space="preserve"> _ 0</w:t>
      </w:r>
      <w:r w:rsidRPr="00327617">
        <w:rPr>
          <w:rFonts w:ascii="Pretendard Medium" w:eastAsia="Pretendard Medium" w:hAnsi="Pretendard Medium" w:cs="Microsoft GothicNeo" w:hint="eastAsia"/>
          <w:b/>
          <w:bCs/>
          <w:sz w:val="24"/>
          <w:szCs w:val="24"/>
        </w:rPr>
        <w:t>3</w:t>
      </w:r>
      <w:r w:rsidR="00064D27">
        <w:rPr>
          <w:rFonts w:ascii="Pretendard Medium" w:eastAsia="Pretendard Medium" w:hAnsi="Pretendard Medium" w:cs="Microsoft GothicNeo" w:hint="eastAsia"/>
          <w:b/>
          <w:bCs/>
          <w:sz w:val="24"/>
          <w:szCs w:val="24"/>
        </w:rPr>
        <w:t>p</w:t>
      </w:r>
    </w:p>
    <w:p w14:paraId="1D351009" w14:textId="77777777" w:rsidR="00327617" w:rsidRPr="00327617" w:rsidRDefault="00327617" w:rsidP="00327617">
      <w:pPr>
        <w:rPr>
          <w:rFonts w:ascii="Pretendard Medium" w:eastAsia="Pretendard Medium" w:hAnsi="Pretendard Medium" w:cs="Microsoft GothicNeo"/>
          <w:b/>
          <w:bCs/>
          <w:sz w:val="24"/>
          <w:szCs w:val="24"/>
        </w:rPr>
      </w:pPr>
    </w:p>
    <w:p w14:paraId="17B4E19E" w14:textId="41F5C606"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2. 요구 분석</w:t>
      </w:r>
      <w:r w:rsidR="00064D27">
        <w:rPr>
          <w:rFonts w:ascii="Pretendard Medium" w:eastAsia="Pretendard Medium" w:hAnsi="Pretendard Medium" w:cs="Microsoft GothicNeo" w:hint="eastAsia"/>
          <w:b/>
          <w:bCs/>
          <w:sz w:val="24"/>
          <w:szCs w:val="24"/>
        </w:rPr>
        <w:t xml:space="preserve"> _ 0</w:t>
      </w:r>
      <w:r w:rsidRPr="00327617">
        <w:rPr>
          <w:rFonts w:ascii="Pretendard Medium" w:eastAsia="Pretendard Medium" w:hAnsi="Pretendard Medium" w:cs="Microsoft GothicNeo" w:hint="eastAsia"/>
          <w:b/>
          <w:bCs/>
          <w:sz w:val="24"/>
          <w:szCs w:val="24"/>
        </w:rPr>
        <w:t>4</w:t>
      </w:r>
      <w:r w:rsidR="00064D27">
        <w:rPr>
          <w:rFonts w:ascii="Pretendard Medium" w:eastAsia="Pretendard Medium" w:hAnsi="Pretendard Medium" w:cs="Microsoft GothicNeo" w:hint="eastAsia"/>
          <w:b/>
          <w:bCs/>
          <w:sz w:val="24"/>
          <w:szCs w:val="24"/>
        </w:rPr>
        <w:t>p</w:t>
      </w:r>
    </w:p>
    <w:p w14:paraId="114034A8" w14:textId="77777777" w:rsidR="00327617" w:rsidRPr="00327617" w:rsidRDefault="00327617" w:rsidP="00327617">
      <w:pPr>
        <w:rPr>
          <w:rFonts w:ascii="Pretendard Medium" w:eastAsia="Pretendard Medium" w:hAnsi="Pretendard Medium" w:cs="Microsoft GothicNeo"/>
          <w:b/>
          <w:bCs/>
          <w:sz w:val="24"/>
          <w:szCs w:val="24"/>
        </w:rPr>
      </w:pPr>
    </w:p>
    <w:p w14:paraId="6730C4BB" w14:textId="00DF1A98"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3. 프로그램</w:t>
      </w:r>
      <w:r>
        <w:rPr>
          <w:rFonts w:ascii="Pretendard Medium" w:eastAsia="Pretendard Medium" w:hAnsi="Pretendard Medium" w:cs="Microsoft GothicNeo" w:hint="eastAsia"/>
          <w:b/>
          <w:bCs/>
          <w:sz w:val="24"/>
          <w:szCs w:val="24"/>
        </w:rPr>
        <w:t xml:space="preserve"> </w:t>
      </w:r>
      <w:r w:rsidRPr="00327617">
        <w:rPr>
          <w:rFonts w:ascii="Pretendard Medium" w:eastAsia="Pretendard Medium" w:hAnsi="Pretendard Medium" w:cs="Microsoft GothicNeo" w:hint="eastAsia"/>
          <w:b/>
          <w:bCs/>
          <w:sz w:val="24"/>
          <w:szCs w:val="24"/>
        </w:rPr>
        <w:t>기획</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25</w:t>
      </w:r>
      <w:r w:rsidR="00064D27">
        <w:rPr>
          <w:rFonts w:ascii="Pretendard Medium" w:eastAsia="Pretendard Medium" w:hAnsi="Pretendard Medium" w:cs="Microsoft GothicNeo" w:hint="eastAsia"/>
          <w:b/>
          <w:bCs/>
          <w:sz w:val="24"/>
          <w:szCs w:val="24"/>
        </w:rPr>
        <w:t>p</w:t>
      </w:r>
    </w:p>
    <w:p w14:paraId="54F82082" w14:textId="77777777" w:rsidR="00327617" w:rsidRPr="00327617" w:rsidRDefault="00327617" w:rsidP="00327617">
      <w:pPr>
        <w:rPr>
          <w:rFonts w:ascii="Pretendard Medium" w:eastAsia="Pretendard Medium" w:hAnsi="Pretendard Medium" w:cs="Microsoft GothicNeo"/>
          <w:b/>
          <w:bCs/>
          <w:sz w:val="24"/>
          <w:szCs w:val="24"/>
        </w:rPr>
      </w:pPr>
    </w:p>
    <w:p w14:paraId="4E040E9E" w14:textId="342C132F"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4. 프로그램 개발</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31</w:t>
      </w:r>
      <w:r w:rsidR="00064D27">
        <w:rPr>
          <w:rFonts w:ascii="Pretendard Medium" w:eastAsia="Pretendard Medium" w:hAnsi="Pretendard Medium" w:cs="Microsoft GothicNeo" w:hint="eastAsia"/>
          <w:b/>
          <w:bCs/>
          <w:sz w:val="24"/>
          <w:szCs w:val="24"/>
        </w:rPr>
        <w:t>p</w:t>
      </w:r>
    </w:p>
    <w:p w14:paraId="0CB192C0" w14:textId="77777777" w:rsidR="00327617" w:rsidRPr="00327617" w:rsidRDefault="00327617" w:rsidP="00327617">
      <w:pPr>
        <w:rPr>
          <w:rFonts w:ascii="Pretendard Medium" w:eastAsia="Pretendard Medium" w:hAnsi="Pretendard Medium" w:cs="Microsoft GothicNeo"/>
          <w:b/>
          <w:bCs/>
          <w:sz w:val="24"/>
          <w:szCs w:val="24"/>
        </w:rPr>
      </w:pPr>
    </w:p>
    <w:p w14:paraId="135790F1" w14:textId="161FC0D4"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5. 프로그램 평가</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34</w:t>
      </w:r>
      <w:r w:rsidR="00064D27">
        <w:rPr>
          <w:rFonts w:ascii="Pretendard Medium" w:eastAsia="Pretendard Medium" w:hAnsi="Pretendard Medium" w:cs="Microsoft GothicNeo" w:hint="eastAsia"/>
          <w:b/>
          <w:bCs/>
          <w:sz w:val="24"/>
          <w:szCs w:val="24"/>
        </w:rPr>
        <w:t>p</w:t>
      </w:r>
    </w:p>
    <w:p w14:paraId="21602214" w14:textId="77777777" w:rsidR="00327617" w:rsidRPr="00327617" w:rsidRDefault="00327617" w:rsidP="00327617">
      <w:pPr>
        <w:rPr>
          <w:rFonts w:ascii="Pretendard Medium" w:eastAsia="Pretendard Medium" w:hAnsi="Pretendard Medium" w:cs="Microsoft GothicNeo"/>
          <w:b/>
          <w:bCs/>
          <w:sz w:val="24"/>
          <w:szCs w:val="24"/>
        </w:rPr>
      </w:pPr>
    </w:p>
    <w:p w14:paraId="00081969" w14:textId="6219E0D8"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6. 기대 효과</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42</w:t>
      </w:r>
      <w:r w:rsidR="00064D27">
        <w:rPr>
          <w:rFonts w:ascii="Pretendard Medium" w:eastAsia="Pretendard Medium" w:hAnsi="Pretendard Medium" w:cs="Microsoft GothicNeo" w:hint="eastAsia"/>
          <w:b/>
          <w:bCs/>
          <w:sz w:val="24"/>
          <w:szCs w:val="24"/>
        </w:rPr>
        <w:t>p</w:t>
      </w:r>
    </w:p>
    <w:p w14:paraId="51C370D7" w14:textId="77777777" w:rsidR="00327617" w:rsidRPr="00327617" w:rsidRDefault="00327617" w:rsidP="00327617">
      <w:pPr>
        <w:rPr>
          <w:rFonts w:ascii="Pretendard Medium" w:eastAsia="Pretendard Medium" w:hAnsi="Pretendard Medium" w:cs="Microsoft GothicNeo"/>
          <w:b/>
          <w:bCs/>
          <w:sz w:val="24"/>
          <w:szCs w:val="24"/>
        </w:rPr>
      </w:pPr>
    </w:p>
    <w:p w14:paraId="51CCBB94" w14:textId="0CA83885"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7. 프로그램 운영</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44</w:t>
      </w:r>
      <w:r w:rsidR="00064D27">
        <w:rPr>
          <w:rFonts w:ascii="Pretendard Medium" w:eastAsia="Pretendard Medium" w:hAnsi="Pretendard Medium" w:cs="Microsoft GothicNeo" w:hint="eastAsia"/>
          <w:b/>
          <w:bCs/>
          <w:sz w:val="24"/>
          <w:szCs w:val="24"/>
        </w:rPr>
        <w:t>p</w:t>
      </w:r>
    </w:p>
    <w:p w14:paraId="3644EB37" w14:textId="77777777" w:rsidR="00327617" w:rsidRPr="00327617" w:rsidRDefault="00327617" w:rsidP="00327617">
      <w:pPr>
        <w:rPr>
          <w:rFonts w:ascii="Pretendard Medium" w:eastAsia="Pretendard Medium" w:hAnsi="Pretendard Medium" w:cs="Microsoft GothicNeo"/>
          <w:b/>
          <w:bCs/>
          <w:sz w:val="24"/>
          <w:szCs w:val="24"/>
        </w:rPr>
      </w:pPr>
    </w:p>
    <w:p w14:paraId="0D007DA4" w14:textId="36396CD0"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8. 프로그램 실현 방안</w:t>
      </w:r>
      <w:r w:rsidRPr="00327617">
        <w:rPr>
          <w:rFonts w:ascii="Pretendard Medium" w:eastAsia="Pretendard Medium" w:hAnsi="Pretendard Medium" w:cs="Microsoft GothicNeo" w:hint="eastAsia"/>
          <w:b/>
          <w:bCs/>
          <w:sz w:val="24"/>
          <w:szCs w:val="24"/>
        </w:rPr>
        <w:tab/>
      </w:r>
      <w:r w:rsidR="00064D27">
        <w:rPr>
          <w:rFonts w:ascii="Pretendard Medium" w:eastAsia="Pretendard Medium" w:hAnsi="Pretendard Medium" w:cs="Microsoft GothicNeo" w:hint="eastAsia"/>
          <w:b/>
          <w:bCs/>
          <w:sz w:val="24"/>
          <w:szCs w:val="24"/>
        </w:rPr>
        <w:t xml:space="preserve">_ </w:t>
      </w:r>
      <w:r w:rsidRPr="00327617">
        <w:rPr>
          <w:rFonts w:ascii="Pretendard Medium" w:eastAsia="Pretendard Medium" w:hAnsi="Pretendard Medium" w:cs="Microsoft GothicNeo" w:hint="eastAsia"/>
          <w:b/>
          <w:bCs/>
          <w:sz w:val="24"/>
          <w:szCs w:val="24"/>
        </w:rPr>
        <w:t>51</w:t>
      </w:r>
      <w:r w:rsidR="00064D27">
        <w:rPr>
          <w:rFonts w:ascii="Pretendard Medium" w:eastAsia="Pretendard Medium" w:hAnsi="Pretendard Medium" w:cs="Microsoft GothicNeo" w:hint="eastAsia"/>
          <w:b/>
          <w:bCs/>
          <w:sz w:val="24"/>
          <w:szCs w:val="24"/>
        </w:rPr>
        <w:t>p</w:t>
      </w:r>
    </w:p>
    <w:p w14:paraId="66E0BC31" w14:textId="77777777" w:rsidR="00327617" w:rsidRPr="00327617" w:rsidRDefault="00327617" w:rsidP="00327617">
      <w:pPr>
        <w:rPr>
          <w:rFonts w:ascii="Pretendard Medium" w:eastAsia="Pretendard Medium" w:hAnsi="Pretendard Medium" w:cs="Microsoft GothicNeo"/>
          <w:b/>
          <w:bCs/>
          <w:sz w:val="24"/>
          <w:szCs w:val="24"/>
        </w:rPr>
      </w:pPr>
    </w:p>
    <w:p w14:paraId="56A085CE" w14:textId="3F6C6F6E" w:rsidR="00327617"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t>9. 참고 문헌</w:t>
      </w:r>
      <w:r w:rsidR="00064D27">
        <w:rPr>
          <w:rFonts w:ascii="Pretendard Medium" w:eastAsia="Pretendard Medium" w:hAnsi="Pretendard Medium" w:cs="Microsoft GothicNeo" w:hint="eastAsia"/>
          <w:b/>
          <w:bCs/>
          <w:sz w:val="24"/>
          <w:szCs w:val="24"/>
        </w:rPr>
        <w:t xml:space="preserve"> _ </w:t>
      </w:r>
      <w:r w:rsidRPr="00327617">
        <w:rPr>
          <w:rFonts w:ascii="Pretendard Medium" w:eastAsia="Pretendard Medium" w:hAnsi="Pretendard Medium" w:cs="Microsoft GothicNeo" w:hint="eastAsia"/>
          <w:b/>
          <w:bCs/>
          <w:sz w:val="24"/>
          <w:szCs w:val="24"/>
        </w:rPr>
        <w:t>53</w:t>
      </w:r>
      <w:r w:rsidR="00064D27">
        <w:rPr>
          <w:rFonts w:ascii="Pretendard Medium" w:eastAsia="Pretendard Medium" w:hAnsi="Pretendard Medium" w:cs="Microsoft GothicNeo" w:hint="eastAsia"/>
          <w:b/>
          <w:bCs/>
          <w:sz w:val="24"/>
          <w:szCs w:val="24"/>
        </w:rPr>
        <w:t>p</w:t>
      </w:r>
    </w:p>
    <w:p w14:paraId="673A2027" w14:textId="77777777" w:rsidR="00327617" w:rsidRPr="00327617" w:rsidRDefault="00327617" w:rsidP="00327617">
      <w:pPr>
        <w:rPr>
          <w:rFonts w:ascii="Pretendard Medium" w:eastAsia="Pretendard Medium" w:hAnsi="Pretendard Medium" w:cs="Microsoft GothicNeo"/>
          <w:b/>
          <w:bCs/>
          <w:sz w:val="24"/>
          <w:szCs w:val="24"/>
        </w:rPr>
      </w:pPr>
    </w:p>
    <w:p w14:paraId="7B9E6599" w14:textId="77777777" w:rsidR="00064D27" w:rsidRDefault="00064D27">
      <w:pPr>
        <w:rPr>
          <w:rFonts w:ascii="Pretendard Medium" w:eastAsia="Pretendard Medium" w:hAnsi="Pretendard Medium" w:cs="Microsoft GothicNeo"/>
          <w:b/>
          <w:bCs/>
          <w:sz w:val="24"/>
          <w:szCs w:val="24"/>
        </w:rPr>
      </w:pPr>
      <w:r>
        <w:rPr>
          <w:rFonts w:ascii="Pretendard Medium" w:eastAsia="Pretendard Medium" w:hAnsi="Pretendard Medium" w:cs="Microsoft GothicNeo"/>
          <w:b/>
          <w:bCs/>
          <w:sz w:val="24"/>
          <w:szCs w:val="24"/>
        </w:rPr>
        <w:br w:type="page"/>
      </w:r>
    </w:p>
    <w:p w14:paraId="38F33EC8" w14:textId="3DFBB012" w:rsidR="00A70E9A" w:rsidRPr="00327617" w:rsidRDefault="00327617" w:rsidP="00327617">
      <w:pPr>
        <w:rPr>
          <w:rFonts w:ascii="Pretendard Medium" w:eastAsia="Pretendard Medium" w:hAnsi="Pretendard Medium" w:cs="Microsoft GothicNeo"/>
          <w:b/>
          <w:bCs/>
          <w:sz w:val="24"/>
          <w:szCs w:val="24"/>
        </w:rPr>
      </w:pPr>
      <w:r w:rsidRPr="00327617">
        <w:rPr>
          <w:rFonts w:ascii="Pretendard Medium" w:eastAsia="Pretendard Medium" w:hAnsi="Pretendard Medium" w:cs="Microsoft GothicNeo" w:hint="eastAsia"/>
          <w:b/>
          <w:bCs/>
          <w:sz w:val="24"/>
          <w:szCs w:val="24"/>
        </w:rPr>
        <w:lastRenderedPageBreak/>
        <w:t>1.</w:t>
      </w:r>
      <w:r>
        <w:rPr>
          <w:rFonts w:ascii="Pretendard Medium" w:eastAsia="Pretendard Medium" w:hAnsi="Pretendard Medium" w:cs="Microsoft GothicNeo"/>
          <w:b/>
          <w:bCs/>
          <w:sz w:val="24"/>
          <w:szCs w:val="24"/>
        </w:rPr>
        <w:t xml:space="preserve"> </w:t>
      </w:r>
      <w:r>
        <w:rPr>
          <w:rFonts w:ascii="Pretendard Medium" w:eastAsia="Pretendard Medium" w:hAnsi="Pretendard Medium" w:cs="Microsoft GothicNeo" w:hint="eastAsia"/>
          <w:b/>
          <w:bCs/>
          <w:sz w:val="24"/>
          <w:szCs w:val="24"/>
        </w:rPr>
        <w:t>프</w:t>
      </w:r>
      <w:r w:rsidR="00A70E9A" w:rsidRPr="00327617">
        <w:rPr>
          <w:rFonts w:ascii="Pretendard Medium" w:eastAsia="Pretendard Medium" w:hAnsi="Pretendard Medium" w:cs="Microsoft GothicNeo"/>
          <w:b/>
          <w:bCs/>
          <w:sz w:val="24"/>
          <w:szCs w:val="24"/>
        </w:rPr>
        <w:t>로그램 소개</w:t>
      </w:r>
    </w:p>
    <w:p w14:paraId="4644BAB8" w14:textId="77777777" w:rsidR="001E630E" w:rsidRPr="00FF4E9E" w:rsidRDefault="001E630E" w:rsidP="00B274C8">
      <w:pPr>
        <w:rPr>
          <w:rFonts w:ascii="Pretendard Light" w:eastAsia="Pretendard Light" w:hAnsi="Pretendard Light" w:cs="Microsoft GothicNeo"/>
          <w:b/>
          <w:bCs/>
        </w:rPr>
      </w:pPr>
    </w:p>
    <w:p w14:paraId="2DD02F23" w14:textId="457EB554" w:rsidR="005B239B" w:rsidRPr="00914424" w:rsidRDefault="00905EFD" w:rsidP="00B274C8">
      <w:pPr>
        <w:pStyle w:val="a8"/>
        <w:numPr>
          <w:ilvl w:val="0"/>
          <w:numId w:val="24"/>
        </w:numPr>
        <w:ind w:leftChars="0" w:left="360"/>
        <w:rPr>
          <w:rFonts w:ascii="Pretendard Light" w:eastAsia="Pretendard Light" w:hAnsi="Pretendard Light" w:cs="Microsoft GothicNeo"/>
          <w:b/>
          <w:bCs/>
          <w:sz w:val="24"/>
          <w:szCs w:val="24"/>
        </w:rPr>
      </w:pPr>
      <w:r w:rsidRPr="00914424">
        <w:rPr>
          <w:rFonts w:ascii="Pretendard Light" w:eastAsia="Pretendard Light" w:hAnsi="Pretendard Light" w:cs="Microsoft GothicNeo"/>
          <w:b/>
          <w:bCs/>
          <w:sz w:val="24"/>
          <w:szCs w:val="24"/>
        </w:rPr>
        <w:t>프로그램명 및 프로그램 주제</w:t>
      </w:r>
    </w:p>
    <w:p w14:paraId="00000002" w14:textId="20CEF1D6" w:rsidR="00E551D7" w:rsidRPr="00FF4E9E" w:rsidRDefault="00905EFD" w:rsidP="00B274C8">
      <w:pPr>
        <w:pStyle w:val="a8"/>
        <w:numPr>
          <w:ilvl w:val="0"/>
          <w:numId w:val="21"/>
        </w:numPr>
        <w:ind w:leftChars="0" w:left="360"/>
        <w:rPr>
          <w:rFonts w:ascii="Pretendard Light" w:eastAsia="Pretendard Light" w:hAnsi="Pretendard Light" w:cs="Microsoft GothicNeo"/>
          <w:b/>
          <w:bCs/>
        </w:rPr>
      </w:pPr>
      <w:r w:rsidRPr="00FF4E9E">
        <w:rPr>
          <w:rFonts w:ascii="Pretendard Light" w:eastAsia="Pretendard Light" w:hAnsi="Pretendard Light" w:cs="Microsoft GothicNeo"/>
          <w:b/>
          <w:bCs/>
        </w:rPr>
        <w:t>프로그램명</w:t>
      </w:r>
    </w:p>
    <w:p w14:paraId="04E64BBB" w14:textId="42CD46D8" w:rsidR="00A24280" w:rsidRPr="00FF4E9E" w:rsidRDefault="00905EFD"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‘자립을 위한 첫걸음’ </w:t>
      </w:r>
      <w:r w:rsidRPr="00FF4E9E">
        <w:rPr>
          <w:rFonts w:ascii="Pretendard Light" w:eastAsia="Pretendard Light" w:hAnsi="Pretendard Light" w:cs="Microsoft GothicNeo"/>
          <w:b/>
        </w:rPr>
        <w:t>네스텝</w:t>
      </w:r>
      <w:r w:rsidRPr="00FF4E9E">
        <w:rPr>
          <w:rFonts w:ascii="Pretendard Light" w:eastAsia="Pretendard Light" w:hAnsi="Pretendard Light" w:cs="Microsoft GothicNeo"/>
        </w:rPr>
        <w:t xml:space="preserve">(NeStep) </w:t>
      </w:r>
    </w:p>
    <w:p w14:paraId="00000005" w14:textId="3BA4BD0F" w:rsidR="00E551D7" w:rsidRPr="00FF4E9E" w:rsidRDefault="00905EFD" w:rsidP="00B274C8">
      <w:pPr>
        <w:pStyle w:val="a8"/>
        <w:numPr>
          <w:ilvl w:val="0"/>
          <w:numId w:val="21"/>
        </w:numPr>
        <w:ind w:leftChars="0" w:left="360"/>
        <w:rPr>
          <w:rFonts w:ascii="Pretendard Light" w:eastAsia="Pretendard Light" w:hAnsi="Pretendard Light" w:cs="Microsoft GothicNeo"/>
          <w:b/>
          <w:bCs/>
        </w:rPr>
      </w:pPr>
      <w:r w:rsidRPr="00FF4E9E">
        <w:rPr>
          <w:rFonts w:ascii="Pretendard Light" w:eastAsia="Pretendard Light" w:hAnsi="Pretendard Light" w:cs="Microsoft GothicNeo"/>
          <w:b/>
          <w:bCs/>
        </w:rPr>
        <w:t>프로그램 주제</w:t>
      </w:r>
    </w:p>
    <w:p w14:paraId="00000007" w14:textId="2EF720B3" w:rsidR="00E551D7" w:rsidRPr="00FF4E9E" w:rsidRDefault="0018579F"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만 18~24세 자립준비청년을 </w:t>
      </w:r>
      <w:r w:rsidR="00905EFD" w:rsidRPr="00FF4E9E">
        <w:rPr>
          <w:rFonts w:ascii="Pretendard Light" w:eastAsia="Pretendard Light" w:hAnsi="Pretendard Light" w:cs="Microsoft GothicNeo"/>
        </w:rPr>
        <w:t>위한 실생활 적용에 중점을 둔 금융 중심 자립교육</w:t>
      </w:r>
    </w:p>
    <w:p w14:paraId="263699F5" w14:textId="77DB34AB" w:rsidR="001E630E" w:rsidRPr="00FF4E9E" w:rsidRDefault="001E630E" w:rsidP="00B274C8">
      <w:pPr>
        <w:rPr>
          <w:rFonts w:ascii="Pretendard Light" w:eastAsia="Pretendard Light" w:hAnsi="Pretendard Light" w:cs="Microsoft GothicNeo"/>
        </w:rPr>
      </w:pPr>
    </w:p>
    <w:p w14:paraId="5EB12DED" w14:textId="77777777" w:rsidR="00024FFE" w:rsidRPr="00914424" w:rsidRDefault="00905EFD" w:rsidP="00B274C8">
      <w:pPr>
        <w:pStyle w:val="a8"/>
        <w:numPr>
          <w:ilvl w:val="0"/>
          <w:numId w:val="24"/>
        </w:numPr>
        <w:ind w:leftChars="0" w:left="360"/>
        <w:rPr>
          <w:rFonts w:ascii="Pretendard Light" w:eastAsia="Pretendard Light" w:hAnsi="Pretendard Light" w:cs="Microsoft GothicNeo"/>
          <w:b/>
          <w:bCs/>
          <w:sz w:val="24"/>
          <w:szCs w:val="24"/>
        </w:rPr>
      </w:pPr>
      <w:r w:rsidRPr="00914424">
        <w:rPr>
          <w:rFonts w:ascii="Pretendard Light" w:eastAsia="Pretendard Light" w:hAnsi="Pretendard Light" w:cs="Microsoft GothicNeo"/>
          <w:b/>
          <w:bCs/>
          <w:sz w:val="24"/>
          <w:szCs w:val="24"/>
        </w:rPr>
        <w:t>소주제 선정 이유</w:t>
      </w:r>
    </w:p>
    <w:p w14:paraId="738B611C" w14:textId="77777777" w:rsidR="0018579F" w:rsidRPr="00FF4E9E" w:rsidRDefault="00905EFD"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(1) 간단 소개</w:t>
      </w:r>
      <w:r w:rsidR="00A24280" w:rsidRPr="00FF4E9E">
        <w:rPr>
          <w:rFonts w:ascii="Pretendard Light" w:eastAsia="Pretendard Light" w:hAnsi="Pretendard Light" w:cs="Microsoft GothicNeo"/>
        </w:rPr>
        <w:br/>
      </w:r>
      <w:r w:rsidRPr="00FF4E9E">
        <w:rPr>
          <w:rFonts w:ascii="Pretendard Light" w:eastAsia="Pretendard Light" w:hAnsi="Pretendard Light" w:cs="Microsoft GothicNeo"/>
        </w:rPr>
        <w:t xml:space="preserve">네스텝(NeStep)(부제: 자립을 위한 첫걸음)은 </w:t>
      </w:r>
      <w:r w:rsidR="0018579F" w:rsidRPr="00FF4E9E">
        <w:rPr>
          <w:rFonts w:ascii="Pretendard Light" w:eastAsia="Pretendard Light" w:hAnsi="Pretendard Light" w:cs="Microsoft GothicNeo"/>
        </w:rPr>
        <w:t>보육원 퇴소 예정인 만 18~24세 자립준비청년을 위한,</w:t>
      </w:r>
    </w:p>
    <w:p w14:paraId="48EEDA25" w14:textId="77777777" w:rsidR="00B274C8" w:rsidRDefault="0018579F" w:rsidP="00B274C8">
      <w:pPr>
        <w:rPr>
          <w:rFonts w:ascii="Pretendard Light" w:eastAsia="Pretendard Light" w:hAnsi="Pretendard Light" w:cs="Microsoft GothicNeo"/>
        </w:rPr>
      </w:pPr>
      <w:r w:rsidRPr="00FF4E9E">
        <w:rPr>
          <w:rFonts w:ascii="Pretendard Light" w:eastAsia="Pretendard Light" w:hAnsi="Pretendard Light" w:cs="Microsoft GothicNeo"/>
        </w:rPr>
        <w:t>'실생활 적용 중점을 둔 금융경제 자립 교육 프로그램'이다.</w:t>
      </w:r>
    </w:p>
    <w:p w14:paraId="6C95B2F2" w14:textId="77777777" w:rsidR="00B274C8" w:rsidRDefault="00B274C8" w:rsidP="00B274C8">
      <w:pPr>
        <w:rPr>
          <w:rFonts w:ascii="Pretendard Light" w:eastAsia="Pretendard Light" w:hAnsi="Pretendard Light" w:cs="Microsoft GothicNeo"/>
        </w:rPr>
      </w:pPr>
    </w:p>
    <w:p w14:paraId="3C538E9C" w14:textId="0E339988" w:rsidR="00B71336" w:rsidRDefault="00905EFD"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자립준비청년들이 실질적인 금융 역량을 갖추고, 더 나아가 성공적으로 자립할 수 있도록 돕는 것을 목적으로, 금융·경제 지식을 중심으로 자립지원제도,</w:t>
      </w:r>
      <w:r w:rsidR="0018579F" w:rsidRPr="00FF4E9E">
        <w:rPr>
          <w:rFonts w:ascii="Pretendard Light" w:eastAsia="Pretendard Light" w:hAnsi="Pretendard Light" w:cs="Microsoft GothicNeo"/>
        </w:rPr>
        <w:t xml:space="preserve"> 고용노동지식 </w:t>
      </w:r>
      <w:r w:rsidRPr="00FF4E9E">
        <w:rPr>
          <w:rFonts w:ascii="Pretendard Light" w:eastAsia="Pretendard Light" w:hAnsi="Pretendard Light" w:cs="Microsoft GothicNeo"/>
        </w:rPr>
        <w:t xml:space="preserve">등 다양한 자립 지식을 익히고 </w:t>
      </w:r>
      <w:r w:rsidR="002738CB" w:rsidRPr="00FF4E9E">
        <w:rPr>
          <w:rFonts w:ascii="Pretendard Light" w:eastAsia="Pretendard Light" w:hAnsi="Pretendard Light" w:cs="Microsoft GothicNeo"/>
        </w:rPr>
        <w:t>실생활에 보다</w:t>
      </w:r>
      <w:r w:rsidRPr="00FF4E9E">
        <w:rPr>
          <w:rFonts w:ascii="Pretendard Light" w:eastAsia="Pretendard Light" w:hAnsi="Pretendard Light" w:cs="Microsoft GothicNeo"/>
        </w:rPr>
        <w:t xml:space="preserve"> 쉽게 적용할 수 있도록 보드게임과 모바일 애플리케이션, </w:t>
      </w:r>
      <w:r w:rsidR="0018579F" w:rsidRPr="00FF4E9E">
        <w:rPr>
          <w:rFonts w:ascii="Pretendard Light" w:eastAsia="Pretendard Light" w:hAnsi="Pretendard Light" w:cs="Microsoft GothicNeo"/>
        </w:rPr>
        <w:t xml:space="preserve">시뮬레이션 게임, 워크북을 </w:t>
      </w:r>
      <w:r w:rsidRPr="00FF4E9E">
        <w:rPr>
          <w:rFonts w:ascii="Pretendard Light" w:eastAsia="Pretendard Light" w:hAnsi="Pretendard Light" w:cs="Microsoft GothicNeo"/>
        </w:rPr>
        <w:t>함께 활용하여 프로그램을 진행한다.</w:t>
      </w:r>
    </w:p>
    <w:p w14:paraId="5886B58D" w14:textId="77777777" w:rsidR="00B71336" w:rsidRDefault="00B71336" w:rsidP="00B274C8">
      <w:pPr>
        <w:rPr>
          <w:rFonts w:ascii="Pretendard Light" w:eastAsia="Pretendard Light" w:hAnsi="Pretendard Light" w:cs="Microsoft GothicNeo"/>
        </w:rPr>
      </w:pPr>
    </w:p>
    <w:p w14:paraId="0000000E" w14:textId="02A1F6AA" w:rsidR="00E551D7" w:rsidRPr="00FF4E9E" w:rsidRDefault="00905EFD"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(2) 소주제 소개 및 대주제와의 연관성 제시</w:t>
      </w:r>
      <w:r w:rsidR="00B274C8">
        <w:rPr>
          <w:rFonts w:ascii="Pretendard Light" w:eastAsia="Pretendard Light" w:hAnsi="Pretendard Light" w:cs="Microsoft GothicNeo"/>
          <w:b/>
          <w:bCs/>
        </w:rPr>
        <w:br/>
      </w:r>
      <w:r w:rsidRPr="00FF4E9E">
        <w:rPr>
          <w:rFonts w:ascii="Pretendard Light" w:eastAsia="Pretendard Light" w:hAnsi="Pretendard Light" w:cs="Microsoft GothicNeo"/>
        </w:rPr>
        <w:t>[소주제 소개]</w:t>
      </w:r>
      <w:r w:rsidR="00B274C8">
        <w:rPr>
          <w:rFonts w:ascii="Pretendard Light" w:eastAsia="Pretendard Light" w:hAnsi="Pretendard Light" w:cs="Microsoft GothicNeo"/>
        </w:rPr>
        <w:br/>
      </w:r>
      <w:r w:rsidRPr="00FF4E9E">
        <w:rPr>
          <w:rFonts w:ascii="Pretendard Light" w:eastAsia="Pretendard Light" w:hAnsi="Pretendard Light" w:cs="Microsoft GothicNeo"/>
        </w:rPr>
        <w:t>만 18세</w:t>
      </w:r>
      <w:r w:rsidR="0067774B" w:rsidRPr="00FF4E9E">
        <w:rPr>
          <w:rFonts w:ascii="Pretendard Light" w:eastAsia="Pretendard Light" w:hAnsi="Pretendard Light" w:cs="Microsoft GothicNeo"/>
        </w:rPr>
        <w:t>에서 24세</w:t>
      </w:r>
      <w:r w:rsidRPr="00FF4E9E">
        <w:rPr>
          <w:rFonts w:ascii="Pretendard Light" w:eastAsia="Pretendard Light" w:hAnsi="Pretendard Light" w:cs="Microsoft GothicNeo"/>
        </w:rPr>
        <w:t>가 되면 법적으로 보호가 종료되는 청소년들은 준비가 부족한 상태에서 사회에 진입하지만, 기본적인 경제 역량을 체계적으로 학습하거나 실습할 수 있는 교육환경은 매우 제한적이다. 자립준비청년들의 사후 관리 및 지원을 하는 전국 17개 시도 자립지원전담기관 중 주거·재정 관리 등의 경제 관련 교육을 청년들이 의무적으로 받도록 하는 곳은 경기, 서울, 전북 3곳이었으며, 전국 15곳에서 운영</w:t>
      </w:r>
      <w:r w:rsidR="002738CB" w:rsidRPr="00FF4E9E">
        <w:rPr>
          <w:rFonts w:ascii="Pretendard Light" w:eastAsia="Pretendard Light" w:hAnsi="Pretendard Light" w:cs="Microsoft GothicNeo"/>
        </w:rPr>
        <w:t xml:space="preserve">하는 </w:t>
      </w:r>
      <w:r w:rsidRPr="00FF4E9E">
        <w:rPr>
          <w:rFonts w:ascii="Pretendard Light" w:eastAsia="Pretendard Light" w:hAnsi="Pretendard Light" w:cs="Microsoft GothicNeo"/>
        </w:rPr>
        <w:t>자립지원센터 중에서도 자산의 형성 및 관리 기능을 담당하는 경우는 광주광역시 한 곳으로, 일부 지역이나 보호 종료 초기 자립정착금 교육 외에는 자립준비청년들이 경제교육을 받을 기회가 많지 않음을 알 수 있다.</w:t>
      </w:r>
      <w:ins w:id="0" w:author="김재윤" w:date="2025-05-24T13:04:00Z">
        <w:r w:rsidRPr="00FF4E9E">
          <w:rPr>
            <w:rFonts w:ascii="Pretendard Light" w:eastAsia="Pretendard Light" w:hAnsi="Pretendard Light" w:cs="Microsoft GothicNeo"/>
          </w:rPr>
          <w:t xml:space="preserve"> </w:t>
        </w:r>
      </w:ins>
    </w:p>
    <w:p w14:paraId="4934F171" w14:textId="1A8091FB" w:rsidR="00B274C8"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이에 따라 보호 종료 이후 금융 사기 피해, 비계획적인 소비, 자산 축적의 어려움 등 경제적인 문제를 겪을 가능성이 높으며, 이에 대한 경제 교육의 필요성이 꾸준히 제기되어 </w:t>
      </w:r>
      <w:r w:rsidR="002738CB" w:rsidRPr="00FF4E9E">
        <w:rPr>
          <w:rFonts w:ascii="Pretendard Light" w:eastAsia="Pretendard Light" w:hAnsi="Pretendard Light" w:cs="Microsoft GothicNeo"/>
        </w:rPr>
        <w:t xml:space="preserve">왔다. </w:t>
      </w:r>
      <w:r w:rsidRPr="00FF4E9E">
        <w:rPr>
          <w:rFonts w:ascii="Pretendard Light" w:eastAsia="Pretendard Light" w:hAnsi="Pretendard Light" w:cs="Microsoft GothicNeo"/>
        </w:rPr>
        <w:br/>
        <w:t>퇴소 후 자립준비청년들은 혼자라는 외로움, 고립감을 경험하거나 생활을 스스로 책임져야 한다는 부담과 불안감으로 우울감을 느끼기도 한다. 저하된 자기효능감과 자존감은 소극적인 대인관계 양상, 사회적응의 어려움으로 연결되며 결과적으로 자립준비청년의 성공적인 자립을 어렵게 만든다.</w:t>
      </w:r>
    </w:p>
    <w:p w14:paraId="41DB2A3B" w14:textId="77777777" w:rsidR="00B274C8" w:rsidRDefault="00B274C8" w:rsidP="00B274C8">
      <w:pPr>
        <w:spacing w:before="240" w:after="240"/>
        <w:rPr>
          <w:rFonts w:ascii="Pretendard Light" w:eastAsia="Pretendard Light" w:hAnsi="Pretendard Light" w:cs="Microsoft GothicNeo"/>
        </w:rPr>
      </w:pPr>
    </w:p>
    <w:p w14:paraId="0000000F" w14:textId="0F1F610F" w:rsidR="00E551D7" w:rsidRPr="00FF4E9E"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lastRenderedPageBreak/>
        <w:t>정부와 지자체에서는 자립정착금, 공공임대 주택, 교육비 지원 및 취업 훈련 등 자립준비청년을 위한 다양한 제도를 시행하고 있다. 하지만 많은 자립준비청년들이 이에 대한 정보 부족과 접근성의 한계로 인해 자립지원제도를 제대로 활용하지 못하고 어려움을 겪는 상황이다.</w:t>
      </w:r>
    </w:p>
    <w:p w14:paraId="00000010" w14:textId="516D02D5" w:rsidR="00E551D7" w:rsidRPr="00FF4E9E"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네스텝</w:t>
      </w:r>
      <w:r w:rsidR="006433A1"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 xml:space="preserve">은 이러한 현실에 대응하고자 </w:t>
      </w:r>
      <w:r w:rsidR="002738CB" w:rsidRPr="00FF4E9E">
        <w:rPr>
          <w:rFonts w:ascii="Pretendard Light" w:eastAsia="Pretendard Light" w:hAnsi="Pretendard Light" w:cs="Microsoft GothicNeo"/>
        </w:rPr>
        <w:t xml:space="preserve">하는 </w:t>
      </w:r>
      <w:r w:rsidRPr="00FF4E9E">
        <w:rPr>
          <w:rFonts w:ascii="Pretendard Light" w:eastAsia="Pretendard Light" w:hAnsi="Pretendard Light" w:cs="Microsoft GothicNeo"/>
        </w:rPr>
        <w:t>자립준비청년을 대상으로 구성된 교육 프로그램으로, 자립 초기 청년이 실생활에 적용할 수 있는 경제 지식과 자립 기술을 익혀, 안정적으로 사회에 정착하고 주도적인 삶을 설계할 수 있도록 지원하는 것을 목표로 한다.</w:t>
      </w:r>
    </w:p>
    <w:p w14:paraId="00000011" w14:textId="5E127C25" w:rsidR="00E551D7" w:rsidRPr="00FF4E9E"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네스텝(NeStep)은 보육원이라는 둥지(Nest)를 떠나는 자립준비청년들이 더 나은 다음(Next) 단계를 위해 새롭게(New) 내딛는 한 걸음(Step)을 돕는 프로그램이라는 의미를 담은 합성어로, 자립준비청년들의 새로운 삶을 향한 첫걸음, 즉 자립의 시작을 돕고자 하는 프로그램의 의도를 담고 있다.</w:t>
      </w:r>
    </w:p>
    <w:p w14:paraId="00000012" w14:textId="06317E52" w:rsidR="00E551D7" w:rsidRPr="00FF4E9E" w:rsidRDefault="00905EFD" w:rsidP="00B274C8">
      <w:pPr>
        <w:spacing w:before="240" w:after="240"/>
        <w:rPr>
          <w:rFonts w:ascii="Pretendard Light" w:eastAsia="Pretendard Light" w:hAnsi="Pretendard Light" w:cs="Microsoft GothicNeo"/>
          <w:color w:val="38761D"/>
        </w:rPr>
      </w:pPr>
      <w:r w:rsidRPr="00FF4E9E">
        <w:rPr>
          <w:rFonts w:ascii="Pretendard Light" w:eastAsia="Pretendard Light" w:hAnsi="Pretendard Light" w:cs="Microsoft GothicNeo"/>
        </w:rPr>
        <w:t>본 프로그램은 사회에 첫</w:t>
      </w:r>
      <w:del w:id="1" w:author="김재윤" w:date="2025-05-24T13:06:00Z">
        <w:r w:rsidRPr="00FF4E9E">
          <w:rPr>
            <w:rFonts w:ascii="Pretendard Light" w:eastAsia="Pretendard Light" w:hAnsi="Pretendard Light" w:cs="Microsoft GothicNeo"/>
          </w:rPr>
          <w:delText xml:space="preserve"> </w:delText>
        </w:r>
      </w:del>
      <w:r w:rsidRPr="00FF4E9E">
        <w:rPr>
          <w:rFonts w:ascii="Pretendard Light" w:eastAsia="Pretendard Light" w:hAnsi="Pretendard Light" w:cs="Microsoft GothicNeo"/>
        </w:rPr>
        <w:t xml:space="preserve">발을 내딛는 </w:t>
      </w:r>
      <w:r w:rsidR="0067774B" w:rsidRPr="00FF4E9E">
        <w:rPr>
          <w:rFonts w:ascii="Pretendard Light" w:eastAsia="Pretendard Light" w:hAnsi="Pretendard Light" w:cs="Microsoft GothicNeo"/>
        </w:rPr>
        <w:t xml:space="preserve">만 18~24세 자립준비청년을 </w:t>
      </w:r>
      <w:r w:rsidRPr="00FF4E9E">
        <w:rPr>
          <w:rFonts w:ascii="Pretendard Light" w:eastAsia="Pretendard Light" w:hAnsi="Pretendard Light" w:cs="Microsoft GothicNeo"/>
        </w:rPr>
        <w:t>주요 학습자로</w:t>
      </w:r>
      <w:r w:rsidR="002738CB" w:rsidRPr="00FF4E9E">
        <w:rPr>
          <w:rFonts w:ascii="Pretendard Light" w:eastAsia="Pretendard Light" w:hAnsi="Pretendard Light" w:cs="Microsoft GothicNeo"/>
        </w:rPr>
        <w:t xml:space="preserve"> 선정하여</w:t>
      </w:r>
      <w:r w:rsidRPr="00FF4E9E">
        <w:rPr>
          <w:rFonts w:ascii="Pretendard Light" w:eastAsia="Pretendard Light" w:hAnsi="Pretendard Light" w:cs="Microsoft GothicNeo"/>
        </w:rPr>
        <w:t xml:space="preserve"> 경제 중심 자립교육을 진행한다. 자립준비청년들이 실생활에 적용할 수 있는 경제 지식과 자립 기술을 익혀 안정적으로 사회에 정착하고 주도적인 삶을 설계할 수 있도록 하는 것을 목표로 한다. </w:t>
      </w:r>
    </w:p>
    <w:p w14:paraId="012042E8" w14:textId="77777777" w:rsidR="00B274C8"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희망디딤돌 대전 센터에서 총 </w:t>
      </w:r>
      <w:r w:rsidR="00B11344" w:rsidRPr="00FF4E9E">
        <w:rPr>
          <w:rFonts w:ascii="Pretendard Light" w:eastAsia="Pretendard Light" w:hAnsi="Pretendard Light" w:cs="Microsoft GothicNeo"/>
        </w:rPr>
        <w:t>6</w:t>
      </w:r>
      <w:r w:rsidRPr="00FF4E9E">
        <w:rPr>
          <w:rFonts w:ascii="Pretendard Light" w:eastAsia="Pretendard Light" w:hAnsi="Pretendard Light" w:cs="Microsoft GothicNeo"/>
        </w:rPr>
        <w:t xml:space="preserve">차시의 오프라인 교육이 이루어지며, 강의 교안과 </w:t>
      </w:r>
      <w:r w:rsidR="00B11344" w:rsidRPr="00FF4E9E">
        <w:rPr>
          <w:rFonts w:ascii="Pretendard Light" w:eastAsia="Pretendard Light" w:hAnsi="Pretendard Light" w:cs="Microsoft GothicNeo"/>
        </w:rPr>
        <w:t>워크북을</w:t>
      </w:r>
      <w:r w:rsidRPr="00FF4E9E">
        <w:rPr>
          <w:rFonts w:ascii="Pretendard Light" w:eastAsia="Pretendard Light" w:hAnsi="Pretendard Light" w:cs="Microsoft GothicNeo"/>
        </w:rPr>
        <w:t xml:space="preserve"> 주 매체로 활용하고 보조 매체로 보드게임과 </w:t>
      </w:r>
      <w:r w:rsidR="002738CB" w:rsidRPr="00FF4E9E">
        <w:rPr>
          <w:rFonts w:ascii="Pretendard Light" w:eastAsia="Pretendard Light" w:hAnsi="Pretendard Light" w:cs="Microsoft GothicNeo"/>
        </w:rPr>
        <w:t>모바일 애플리케이션</w:t>
      </w:r>
      <w:r w:rsidR="00B11344" w:rsidRPr="00FF4E9E">
        <w:rPr>
          <w:rFonts w:ascii="Pretendard Light" w:eastAsia="Pretendard Light" w:hAnsi="Pretendard Light" w:cs="Microsoft GothicNeo"/>
        </w:rPr>
        <w:t>, 시</w:t>
      </w:r>
      <w:r w:rsidR="0058730B" w:rsidRPr="00FF4E9E">
        <w:rPr>
          <w:rFonts w:ascii="Pretendard Light" w:eastAsia="Pretendard Light" w:hAnsi="Pretendard Light" w:cs="Microsoft GothicNeo"/>
        </w:rPr>
        <w:t>뮬</w:t>
      </w:r>
      <w:r w:rsidR="00B11344" w:rsidRPr="00FF4E9E">
        <w:rPr>
          <w:rFonts w:ascii="Pretendard Light" w:eastAsia="Pretendard Light" w:hAnsi="Pretendard Light" w:cs="Microsoft GothicNeo"/>
        </w:rPr>
        <w:t>레이션 게임을</w:t>
      </w:r>
      <w:r w:rsidRPr="00FF4E9E">
        <w:rPr>
          <w:rFonts w:ascii="Pretendard Light" w:eastAsia="Pretendard Light" w:hAnsi="Pretendard Light" w:cs="Microsoft GothicNeo"/>
        </w:rPr>
        <w:t xml:space="preserve"> 함께 제공하여 학습자 간 상호작용을 유도하고 반복 학습과 실생활 적용을 돕는다.</w:t>
      </w:r>
    </w:p>
    <w:p w14:paraId="3BBDEBD7" w14:textId="77777777" w:rsidR="00B274C8"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본 프로그램의 메인 컬러인 연두색, 하늘색, 노란색은 각각 성장, 미래, 희망을 의미한다. 연두색은 프로그램을 통한 자립준비청년들의 성장을, 하늘색은 그 성장을 통해 뻗어나갈 미래를, 노란색은 성장과 새로운 미래에 대한 청소년들의 기대와 희망을 표현하고 있다.</w:t>
      </w:r>
    </w:p>
    <w:p w14:paraId="5979FC2C" w14:textId="77777777" w:rsidR="00B274C8" w:rsidRDefault="00B274C8" w:rsidP="00B274C8">
      <w:pPr>
        <w:spacing w:before="240" w:after="240"/>
        <w:rPr>
          <w:rFonts w:ascii="Pretendard Light" w:eastAsia="Pretendard Light" w:hAnsi="Pretendard Light" w:cs="Microsoft GothicNeo"/>
        </w:rPr>
      </w:pPr>
    </w:p>
    <w:p w14:paraId="7290F6C8" w14:textId="77777777" w:rsidR="00B274C8"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[대주제와의 연관성]</w:t>
      </w:r>
      <w:r w:rsidR="00B274C8">
        <w:rPr>
          <w:rFonts w:ascii="Pretendard Light" w:eastAsia="Pretendard Light" w:hAnsi="Pretendard Light" w:cs="Microsoft GothicNeo"/>
        </w:rPr>
        <w:br/>
      </w:r>
      <w:r w:rsidRPr="00FF4E9E">
        <w:rPr>
          <w:rFonts w:ascii="Pretendard Light" w:eastAsia="Pretendard Light" w:hAnsi="Pretendard Light" w:cs="Microsoft GothicNeo"/>
        </w:rPr>
        <w:t>보육원 퇴소를 앞둔 청년들에게 ‘자립’은 설레면서도 막막한 현실의 시작이다. 금융·경제 지식은 성공적인 자립에 필수적이지만, 자립준비청년은 경제 개념이나 자산관리에 대한 인식이 매우 부족한 상황이다.</w:t>
      </w:r>
      <w:r w:rsidR="00DE2D8C" w:rsidRPr="00FF4E9E">
        <w:rPr>
          <w:rFonts w:ascii="Pretendard Light" w:eastAsia="Pretendard Light" w:hAnsi="Pretendard Light" w:cs="Microsoft GothicNeo"/>
        </w:rPr>
        <w:t xml:space="preserve"> </w:t>
      </w:r>
      <w:r w:rsidR="0067774B" w:rsidRPr="00FF4E9E">
        <w:rPr>
          <w:rFonts w:ascii="Pretendard Light" w:eastAsia="Pretendard Light" w:hAnsi="Pretendard Light" w:cs="Microsoft GothicNeo"/>
        </w:rPr>
        <w:t xml:space="preserve">단순히 경제적 맥락에서의 지식 습득뿐만 아니라, 실질적인 금융 자립 역량, </w:t>
      </w:r>
      <w:r w:rsidRPr="00FF4E9E">
        <w:rPr>
          <w:rFonts w:ascii="Pretendard Light" w:eastAsia="Pretendard Light" w:hAnsi="Pretendard Light" w:cs="Microsoft GothicNeo"/>
        </w:rPr>
        <w:t>제도, 정책적 지원 활용 역량 향상도 안정적이고 성공적인 자립을 위해선 꼭 필요하다.</w:t>
      </w:r>
    </w:p>
    <w:p w14:paraId="32BB0756" w14:textId="69761859" w:rsidR="00366E0D" w:rsidRPr="00FF4E9E" w:rsidRDefault="00905EFD"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따라서 금융·경제 지식을 실생활에 적용하는 연습과 함께 자립에 필요한 다양한 역량을 갖추어 스스로 미래를 준비해</w:t>
      </w:r>
      <w:r w:rsidR="002738CB"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 xml:space="preserve">나갈 수 있도록 돕는 금융 중심 자립교육은 자립준비청년들이 자립에 대한 막막함과 두려움을 줄일 수 있는 기반을 제공하는 기회이다. 이를 통해 자립준비청년들은 안정적으로 자립의 첫걸음을 내딛고, 미래를 </w:t>
      </w:r>
      <w:r w:rsidR="002738CB" w:rsidRPr="00FF4E9E">
        <w:rPr>
          <w:rFonts w:ascii="Pretendard Light" w:eastAsia="Pretendard Light" w:hAnsi="Pretendard Light" w:cs="Microsoft GothicNeo"/>
        </w:rPr>
        <w:t>준비해 나갈</w:t>
      </w:r>
      <w:r w:rsidRPr="00FF4E9E">
        <w:rPr>
          <w:rFonts w:ascii="Pretendard Light" w:eastAsia="Pretendard Light" w:hAnsi="Pretendard Light" w:cs="Microsoft GothicNeo"/>
        </w:rPr>
        <w:t xml:space="preserve"> 수 있다.</w:t>
      </w:r>
    </w:p>
    <w:p w14:paraId="5950DA6F" w14:textId="77777777" w:rsidR="00B71336" w:rsidRDefault="00B71336" w:rsidP="00B274C8">
      <w:pPr>
        <w:rPr>
          <w:rFonts w:ascii="Pretendard Light" w:eastAsia="Pretendard Light" w:hAnsi="Pretendard Light" w:cs="Microsoft GothicNeo"/>
          <w:b/>
          <w:bCs/>
        </w:rPr>
      </w:pPr>
    </w:p>
    <w:p w14:paraId="682AEE3C" w14:textId="046A0CBB" w:rsidR="00557047" w:rsidRPr="00B71336" w:rsidRDefault="00C377F7" w:rsidP="00B274C8">
      <w:pPr>
        <w:rPr>
          <w:rFonts w:ascii="Pretendard Medium" w:eastAsia="Pretendard Medium" w:hAnsi="Pretendard Medium" w:cs="Microsoft GothicNeo"/>
          <w:sz w:val="24"/>
          <w:szCs w:val="24"/>
        </w:rPr>
      </w:pPr>
      <w:r w:rsidRPr="00B71336">
        <w:rPr>
          <w:rFonts w:ascii="Pretendard Medium" w:eastAsia="Pretendard Medium" w:hAnsi="Pretendard Medium" w:cs="Microsoft GothicNeo"/>
          <w:b/>
          <w:bCs/>
          <w:sz w:val="24"/>
          <w:szCs w:val="24"/>
        </w:rPr>
        <w:lastRenderedPageBreak/>
        <w:t>2</w:t>
      </w:r>
      <w:r w:rsidR="00557047" w:rsidRPr="00B71336">
        <w:rPr>
          <w:rFonts w:ascii="Pretendard Medium" w:eastAsia="Pretendard Medium" w:hAnsi="Pretendard Medium" w:cs="Microsoft GothicNeo"/>
          <w:b/>
          <w:bCs/>
          <w:sz w:val="24"/>
          <w:szCs w:val="24"/>
        </w:rPr>
        <w:t xml:space="preserve">. </w:t>
      </w:r>
      <w:r w:rsidRPr="00B71336">
        <w:rPr>
          <w:rFonts w:ascii="Pretendard Medium" w:eastAsia="Pretendard Medium" w:hAnsi="Pretendard Medium" w:cs="Microsoft GothicNeo"/>
          <w:b/>
          <w:bCs/>
          <w:sz w:val="24"/>
          <w:szCs w:val="24"/>
        </w:rPr>
        <w:t xml:space="preserve">요구 </w:t>
      </w:r>
      <w:r w:rsidR="00557047" w:rsidRPr="00B71336">
        <w:rPr>
          <w:rFonts w:ascii="Pretendard Medium" w:eastAsia="Pretendard Medium" w:hAnsi="Pretendard Medium" w:cs="Microsoft GothicNeo"/>
          <w:b/>
          <w:bCs/>
          <w:sz w:val="24"/>
          <w:szCs w:val="24"/>
        </w:rPr>
        <w:t>분석</w:t>
      </w:r>
    </w:p>
    <w:p w14:paraId="7AD29E23" w14:textId="77777777" w:rsidR="00065623" w:rsidRPr="00FF4E9E" w:rsidRDefault="00065623" w:rsidP="00B274C8">
      <w:pPr>
        <w:rPr>
          <w:rFonts w:ascii="Pretendard Light" w:eastAsia="Pretendard Light" w:hAnsi="Pretendard Light" w:cs="Microsoft GothicNeo"/>
          <w:b/>
          <w:bCs/>
        </w:rPr>
      </w:pPr>
    </w:p>
    <w:p w14:paraId="44772A5C" w14:textId="2AA0EDE1" w:rsidR="00065623" w:rsidRPr="00914424" w:rsidRDefault="00557047" w:rsidP="00B274C8">
      <w:pPr>
        <w:rPr>
          <w:rFonts w:ascii="Pretendard Light" w:eastAsia="Pretendard Light" w:hAnsi="Pretendard Light" w:cs="Microsoft GothicNeo"/>
          <w:b/>
          <w:bCs/>
          <w:sz w:val="24"/>
          <w:szCs w:val="24"/>
        </w:rPr>
      </w:pPr>
      <w:r w:rsidRPr="00914424">
        <w:rPr>
          <w:rFonts w:ascii="Pretendard Light" w:eastAsia="Pretendard Light" w:hAnsi="Pretendard Light" w:cs="Microsoft GothicNeo"/>
          <w:b/>
          <w:bCs/>
          <w:sz w:val="24"/>
          <w:szCs w:val="24"/>
        </w:rPr>
        <w:t>1) 학습</w:t>
      </w:r>
      <w:r w:rsidR="00065623" w:rsidRPr="00914424">
        <w:rPr>
          <w:rFonts w:ascii="Pretendard Light" w:eastAsia="Pretendard Light" w:hAnsi="Pretendard Light" w:cs="Microsoft GothicNeo"/>
          <w:b/>
          <w:bCs/>
          <w:sz w:val="24"/>
          <w:szCs w:val="24"/>
        </w:rPr>
        <w:t>대상 및 학습자 분석</w:t>
      </w:r>
    </w:p>
    <w:p w14:paraId="219824B0" w14:textId="3DC60EF7" w:rsidR="00121504" w:rsidRPr="00327617" w:rsidRDefault="00065623"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(1) 학습자 정의</w:t>
      </w:r>
      <w:r w:rsidR="00557047" w:rsidRPr="00FF4E9E">
        <w:rPr>
          <w:rFonts w:ascii="Pretendard Light" w:eastAsia="Pretendard Light" w:hAnsi="Pretendard Light" w:cs="Microsoft GothicNeo"/>
          <w:b/>
          <w:bCs/>
        </w:rPr>
        <w:br/>
        <w:t xml:space="preserve"> </w:t>
      </w:r>
      <w:r w:rsidR="00557047" w:rsidRPr="00FF4E9E">
        <w:rPr>
          <w:rFonts w:ascii="Pretendard Light" w:eastAsia="Pretendard Light" w:hAnsi="Pretendard Light" w:cs="Microsoft GothicNeo"/>
        </w:rPr>
        <w:t xml:space="preserve">- 대전 소재 </w:t>
      </w:r>
      <w:r w:rsidR="00557047" w:rsidRPr="00FF4E9E">
        <w:rPr>
          <w:rFonts w:ascii="Pretendard Light" w:eastAsia="Pretendard Light" w:hAnsi="Pretendard Light" w:cs="Microsoft GothicNeo"/>
          <w:b/>
          <w:bCs/>
        </w:rPr>
        <w:t>만 1</w:t>
      </w:r>
      <w:r w:rsidR="00CD495D" w:rsidRPr="00FF4E9E">
        <w:rPr>
          <w:rFonts w:ascii="Pretendard Light" w:eastAsia="Pretendard Light" w:hAnsi="Pretendard Light" w:cs="Microsoft GothicNeo"/>
          <w:b/>
          <w:bCs/>
        </w:rPr>
        <w:t>8</w:t>
      </w:r>
      <w:r w:rsidR="00557047" w:rsidRPr="00FF4E9E">
        <w:rPr>
          <w:rFonts w:ascii="Pretendard Light" w:eastAsia="Pretendard Light" w:hAnsi="Pretendard Light" w:cs="Microsoft GothicNeo"/>
          <w:b/>
          <w:bCs/>
        </w:rPr>
        <w:t>~</w:t>
      </w:r>
      <w:r w:rsidR="00CD495D" w:rsidRPr="00FF4E9E">
        <w:rPr>
          <w:rFonts w:ascii="Pretendard Light" w:eastAsia="Pretendard Light" w:hAnsi="Pretendard Light" w:cs="Microsoft GothicNeo"/>
          <w:b/>
          <w:bCs/>
        </w:rPr>
        <w:t>24</w:t>
      </w:r>
      <w:r w:rsidR="00557047" w:rsidRPr="00FF4E9E">
        <w:rPr>
          <w:rFonts w:ascii="Pretendard Light" w:eastAsia="Pretendard Light" w:hAnsi="Pretendard Light" w:cs="Microsoft GothicNeo"/>
          <w:b/>
          <w:bCs/>
        </w:rPr>
        <w:t>세</w:t>
      </w:r>
      <w:r w:rsidR="00557047" w:rsidRPr="00FF4E9E">
        <w:rPr>
          <w:rFonts w:ascii="Pretendard Light" w:eastAsia="Pretendard Light" w:hAnsi="Pretendard Light" w:cs="Microsoft GothicNeo"/>
        </w:rPr>
        <w:t xml:space="preserve"> 자립준비청년</w:t>
      </w:r>
      <w:r w:rsidR="00557047" w:rsidRPr="00FF4E9E">
        <w:rPr>
          <w:rFonts w:ascii="Pretendard Light" w:eastAsia="Pretendard Light" w:hAnsi="Pretendard Light" w:cs="Microsoft GothicNeo"/>
        </w:rPr>
        <w:br/>
        <w:t xml:space="preserve"> - 자립 준비 청년: 그룹홈, 양육시설, 가정위탁 등에서 보호를 받으며 자라다가 만 18</w:t>
      </w:r>
      <w:r w:rsidR="00CD495D" w:rsidRPr="00FF4E9E">
        <w:rPr>
          <w:rFonts w:ascii="Pretendard Light" w:eastAsia="Pretendard Light" w:hAnsi="Pretendard Light" w:cs="Microsoft GothicNeo"/>
        </w:rPr>
        <w:t>~24</w:t>
      </w:r>
      <w:r w:rsidR="00557047" w:rsidRPr="00FF4E9E">
        <w:rPr>
          <w:rFonts w:ascii="Pretendard Light" w:eastAsia="Pretendard Light" w:hAnsi="Pretendard Light" w:cs="Microsoft GothicNeo"/>
        </w:rPr>
        <w:t>세가 되어 보호가 종료</w:t>
      </w:r>
      <w:r w:rsidR="00CD495D" w:rsidRPr="00FF4E9E">
        <w:rPr>
          <w:rFonts w:ascii="Pretendard Light" w:eastAsia="Pretendard Light" w:hAnsi="Pretendard Light" w:cs="Microsoft GothicNeo"/>
        </w:rPr>
        <w:t>될 예정인</w:t>
      </w:r>
      <w:r w:rsidR="00557047" w:rsidRPr="00FF4E9E">
        <w:rPr>
          <w:rFonts w:ascii="Pretendard Light" w:eastAsia="Pretendard Light" w:hAnsi="Pretendard Light" w:cs="Microsoft GothicNeo"/>
        </w:rPr>
        <w:t xml:space="preserve"> 청년</w:t>
      </w:r>
      <w:r w:rsidR="00557047" w:rsidRPr="00FF4E9E">
        <w:rPr>
          <w:rFonts w:ascii="Pretendard Light" w:eastAsia="Pretendard Light" w:hAnsi="Pretendard Light" w:cs="Microsoft GothicNeo"/>
        </w:rPr>
        <w:br/>
        <w:t xml:space="preserve"> - 과거에는 ‘보호종료아동’으로 불렸으나, 이는 18세에 도달하여 퇴소한 청년뿐만이 아닌 만기 전에 중도 퇴소한 아동까지 포함하는 용어로 혼란을 초래했으며, 18세 이상의 성인을 ‘아동’으로 지칭하는 </w:t>
      </w:r>
      <w:r w:rsidR="003303EB" w:rsidRPr="00FF4E9E">
        <w:rPr>
          <w:rFonts w:ascii="Pretendard Light" w:eastAsia="Pretendard Light" w:hAnsi="Pretendard Light" w:cs="Microsoft GothicNeo"/>
        </w:rPr>
        <w:t>것에</w:t>
      </w:r>
      <w:r w:rsidR="00557047" w:rsidRPr="00FF4E9E">
        <w:rPr>
          <w:rFonts w:ascii="Pretendard Light" w:eastAsia="Pretendard Light" w:hAnsi="Pretendard Light" w:cs="Microsoft GothicNeo"/>
        </w:rPr>
        <w:t xml:space="preserve"> 문제가 있었다. 이에 따라 2021년부터 이들을 ‘자립준비청년’으로 명명하였다. </w:t>
      </w:r>
    </w:p>
    <w:p w14:paraId="55343327" w14:textId="77777777" w:rsidR="00121504" w:rsidRDefault="00121504" w:rsidP="00B274C8">
      <w:pPr>
        <w:rPr>
          <w:rFonts w:ascii="Pretendard Light" w:eastAsia="Pretendard Light" w:hAnsi="Pretendard Light" w:cs="Microsoft GothicNeo"/>
          <w:b/>
          <w:bCs/>
        </w:rPr>
      </w:pPr>
    </w:p>
    <w:p w14:paraId="3E43AE0F" w14:textId="64C42E61" w:rsidR="00557047" w:rsidRPr="00B71336" w:rsidRDefault="00E37929"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w:t>
      </w:r>
      <w:r w:rsidR="00557047" w:rsidRPr="00FF4E9E">
        <w:rPr>
          <w:rFonts w:ascii="Pretendard Light" w:eastAsia="Pretendard Light" w:hAnsi="Pretendard Light" w:cs="Microsoft GothicNeo"/>
          <w:b/>
          <w:bCs/>
        </w:rPr>
        <w:t>2) 학습자 선정 이유</w:t>
      </w:r>
    </w:p>
    <w:p w14:paraId="4579488B" w14:textId="53997B6B" w:rsidR="00557047" w:rsidRDefault="00557047" w:rsidP="00B274C8">
      <w:pPr>
        <w:rPr>
          <w:rFonts w:ascii="Pretendard Light" w:eastAsia="Pretendard Light" w:hAnsi="Pretendard Light" w:cs="Calibri"/>
        </w:rPr>
      </w:pPr>
      <w:r w:rsidRPr="00FF4E9E">
        <w:rPr>
          <w:rFonts w:ascii="Pretendard Light" w:eastAsia="Pretendard Light" w:hAnsi="Pretendard Light" w:cs="Microsoft GothicNeo"/>
        </w:rPr>
        <w:t>자립준비청년은 만 18</w:t>
      </w:r>
      <w:r w:rsidR="00CD495D" w:rsidRPr="00FF4E9E">
        <w:rPr>
          <w:rFonts w:ascii="Pretendard Light" w:eastAsia="Pretendard Light" w:hAnsi="Pretendard Light" w:cs="Microsoft GothicNeo"/>
        </w:rPr>
        <w:t>~24세</w:t>
      </w:r>
      <w:r w:rsidRPr="00FF4E9E">
        <w:rPr>
          <w:rFonts w:ascii="Pretendard Light" w:eastAsia="Pretendard Light" w:hAnsi="Pretendard Light" w:cs="Microsoft GothicNeo"/>
        </w:rPr>
        <w:t>가 되면 시설에서</w:t>
      </w:r>
      <w:r w:rsidR="00CD495D" w:rsidRPr="00FF4E9E">
        <w:rPr>
          <w:rFonts w:ascii="Pretendard Light" w:eastAsia="Pretendard Light" w:hAnsi="Pretendard Light" w:cs="Microsoft GothicNeo"/>
        </w:rPr>
        <w:t xml:space="preserve"> 원칙적으로</w:t>
      </w:r>
      <w:r w:rsidRPr="00FF4E9E">
        <w:rPr>
          <w:rFonts w:ascii="Pretendard Light" w:eastAsia="Pretendard Light" w:hAnsi="Pretendard Light" w:cs="Microsoft GothicNeo"/>
        </w:rPr>
        <w:t xml:space="preserve"> 퇴소해야 하며</w:t>
      </w:r>
      <w:r w:rsidR="00CD495D" w:rsidRPr="00FF4E9E">
        <w:rPr>
          <w:rFonts w:ascii="Pretendard Light" w:eastAsia="Pretendard Light" w:hAnsi="Pretendard Light" w:cs="Microsoft GothicNeo"/>
        </w:rPr>
        <w:t>,</w:t>
      </w:r>
      <w:r w:rsidRPr="00FF4E9E">
        <w:rPr>
          <w:rFonts w:ascii="Pretendard Light" w:eastAsia="Pretendard Light" w:hAnsi="Pretendard Light" w:cs="Microsoft GothicNeo"/>
        </w:rPr>
        <w:t xml:space="preserve"> </w:t>
      </w:r>
      <w:r w:rsidR="00CD495D" w:rsidRPr="00FF4E9E">
        <w:rPr>
          <w:rFonts w:ascii="Pretendard Light" w:eastAsia="Pretendard Light" w:hAnsi="Pretendard Light" w:cs="Microsoft GothicNeo"/>
        </w:rPr>
        <w:t xml:space="preserve">만 24세 이후에는 </w:t>
      </w:r>
      <w:r w:rsidRPr="00FF4E9E">
        <w:rPr>
          <w:rFonts w:ascii="Pretendard Light" w:eastAsia="Pretendard Light" w:hAnsi="Pretendard Light" w:cs="Microsoft GothicNeo"/>
        </w:rPr>
        <w:t>공식적인 보호와 지원이 종료되기 때문에 그동안 살았던 시설에서의 삶을 정리하고 스스로 생계를 책임지고 삶의 방향을 설정하는 자립에 성공해야 한다. 즉, 시설 청년들에게 자립은 외부의 지원 없이 최소한의 생활 수준을 유지하면서 심리적으로나 경제적으로 스스로 생활을 영위해야 한다는 것을 의미한다.</w:t>
      </w:r>
      <w:r w:rsidRPr="00FF4E9E">
        <w:rPr>
          <w:rFonts w:ascii="Pretendard Light" w:eastAsia="Pretendard Light" w:hAnsi="Pretendard Light" w:cs="Calibri"/>
        </w:rPr>
        <w:t> </w:t>
      </w:r>
    </w:p>
    <w:p w14:paraId="162E714A" w14:textId="77777777" w:rsidR="00B71336" w:rsidRPr="00FF4E9E" w:rsidRDefault="00B71336" w:rsidP="00B274C8">
      <w:pPr>
        <w:rPr>
          <w:rFonts w:ascii="Pretendard Light" w:eastAsia="Pretendard Light" w:hAnsi="Pretendard Light" w:cs="Microsoft GothicNeo"/>
        </w:rPr>
      </w:pPr>
    </w:p>
    <w:p w14:paraId="58E0E731" w14:textId="07F25830"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자립준비청년의 주거권 보장을 위해 정부에서는 2019년부터 3년간 매월 30만원의 자립 수당을 지급하고 공공임대주택 입주지원과 사례관리를 결합한 주거지원 통합서비스 등 다양한 지원을 제공하고 있지만</w:t>
      </w:r>
      <w:r w:rsidRPr="00FF4E9E">
        <w:rPr>
          <w:rFonts w:ascii="Pretendard Light" w:eastAsia="Pretendard Light" w:hAnsi="Pretendard Light" w:cs="Microsoft GothicNeo"/>
          <w:b/>
          <w:bCs/>
        </w:rPr>
        <w:t xml:space="preserve"> 경제적 지식 부족과 심리적 고립으로 생활고나 자살 충동, 비자발적 범죄 가담 등의 위기를 경험하는 청년들이 증가</w:t>
      </w:r>
      <w:r w:rsidRPr="00FF4E9E">
        <w:rPr>
          <w:rFonts w:ascii="Pretendard Light" w:eastAsia="Pretendard Light" w:hAnsi="Pretendard Light" w:cs="Microsoft GothicNeo"/>
        </w:rPr>
        <w:t xml:space="preserve">하고 있다. 이러한 문제를 해결하기 위해서는 보호시설에 사는 동안 스스로 자립 계획을 세우고 다양한 능력을 키우는 것이 매우 중요하다고 할 수 있다. </w:t>
      </w:r>
    </w:p>
    <w:p w14:paraId="0FC58325" w14:textId="77777777" w:rsidR="00B71336" w:rsidRPr="00FF4E9E" w:rsidRDefault="00B71336" w:rsidP="00B274C8">
      <w:pPr>
        <w:rPr>
          <w:rFonts w:ascii="Pretendard Light" w:eastAsia="Pretendard Light" w:hAnsi="Pretendard Light" w:cs="Microsoft GothicNeo"/>
        </w:rPr>
      </w:pPr>
    </w:p>
    <w:p w14:paraId="7DA3035A" w14:textId="214ACD18" w:rsidR="00B054A8" w:rsidRDefault="00121504" w:rsidP="00B274C8">
      <w:pPr>
        <w:rPr>
          <w:rFonts w:ascii="Pretendard Light" w:eastAsia="Pretendard Light" w:hAnsi="Pretendard Light" w:cs="Microsoft GothicNeo"/>
        </w:rPr>
      </w:pPr>
      <w:r>
        <w:rPr>
          <w:rFonts w:ascii="Pretendard Light" w:eastAsia="Pretendard Light" w:hAnsi="Pretendard Light" w:cs="Microsoft GothicNeo" w:hint="eastAsia"/>
        </w:rPr>
        <w:t>그러므로</w:t>
      </w:r>
      <w:r w:rsidR="00557047" w:rsidRPr="00FF4E9E">
        <w:rPr>
          <w:rFonts w:ascii="Pretendard Light" w:eastAsia="Pretendard Light" w:hAnsi="Pretendard Light" w:cs="Microsoft GothicNeo"/>
        </w:rPr>
        <w:t xml:space="preserve"> 자립준비청년들에게 사전적이고 체계적인 학습을 제공할 필요가 있다. 또한 이들은 사회적으로 불리한 인물이라 할지라도 학업 수행 측면에서 고유의 재능을 인정받고 발달시킴으로써 학업 성취를 향상할 수 있는 가능성 있는 존재이기 때문에 자립 역량에 대한 학습적 개입을 통해 실질적인 학습의 효과와 수요를 충족할 수 있다. 그</w:t>
      </w:r>
      <w:r w:rsidR="00B71336">
        <w:rPr>
          <w:rFonts w:ascii="Pretendard Light" w:eastAsia="Pretendard Light" w:hAnsi="Pretendard Light" w:cs="Microsoft GothicNeo" w:hint="eastAsia"/>
        </w:rPr>
        <w:t xml:space="preserve"> </w:t>
      </w:r>
      <w:r w:rsidR="00557047" w:rsidRPr="00FF4E9E">
        <w:rPr>
          <w:rFonts w:ascii="Pretendard Light" w:eastAsia="Pretendard Light" w:hAnsi="Pretendard Light" w:cs="Microsoft GothicNeo"/>
        </w:rPr>
        <w:t>뿐만 아니라 다른 교육 프로그램 참여자 및 교사와의 소통을 통해 자아존중감과 대인관계능력을 기르며 정서적 회복을 이룰 가능성이 높다.</w:t>
      </w:r>
    </w:p>
    <w:p w14:paraId="1B2BCA2B" w14:textId="77777777" w:rsidR="00B054A8" w:rsidRDefault="00B054A8" w:rsidP="00B274C8">
      <w:pPr>
        <w:rPr>
          <w:rFonts w:ascii="Pretendard Light" w:eastAsia="Pretendard Light" w:hAnsi="Pretendard Light" w:cs="Microsoft GothicNeo"/>
        </w:rPr>
      </w:pPr>
    </w:p>
    <w:p w14:paraId="471235D1" w14:textId="71C484E9"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 xml:space="preserve">특히 만 </w:t>
      </w:r>
      <w:r w:rsidR="00D268A7" w:rsidRPr="00FF4E9E">
        <w:rPr>
          <w:rFonts w:ascii="Pretendard Light" w:eastAsia="Pretendard Light" w:hAnsi="Pretendard Light" w:cs="Microsoft GothicNeo"/>
          <w:b/>
          <w:bCs/>
        </w:rPr>
        <w:t>18~24</w:t>
      </w:r>
      <w:r w:rsidRPr="00FF4E9E">
        <w:rPr>
          <w:rFonts w:ascii="Pretendard Light" w:eastAsia="Pretendard Light" w:hAnsi="Pretendard Light" w:cs="Microsoft GothicNeo"/>
          <w:b/>
          <w:bCs/>
        </w:rPr>
        <w:t>세의 자립준비청년은 자립이 얼마 남지 않은 시점의 청년으로 경제 및 자산관리 부분에 대한 교육적 필요성이 더욱 부각</w:t>
      </w:r>
      <w:r w:rsidRPr="00FF4E9E">
        <w:rPr>
          <w:rFonts w:ascii="Pretendard Light" w:eastAsia="Pretendard Light" w:hAnsi="Pretendard Light" w:cs="Microsoft GothicNeo"/>
        </w:rPr>
        <w:t>되고 있으며 주민등록증 발급과 스마트 뱅킹 등 여러 금융 활동이 본격적으로 시작되는 나이이기 때문에 사기 및 범죄에 연루될 가능성이 커져 이를 예방하기 위해 교육의 필요성이 강조되고 있다.</w:t>
      </w:r>
    </w:p>
    <w:p w14:paraId="3930411A" w14:textId="77777777" w:rsidR="00B71336" w:rsidRPr="00FF4E9E" w:rsidRDefault="00B71336" w:rsidP="00B274C8">
      <w:pPr>
        <w:rPr>
          <w:rFonts w:ascii="Pretendard Light" w:eastAsia="Pretendard Light" w:hAnsi="Pretendard Light" w:cs="Microsoft GothicNeo"/>
        </w:rPr>
      </w:pPr>
    </w:p>
    <w:p w14:paraId="2D58A9F2" w14:textId="407A173B" w:rsidR="00121504" w:rsidRPr="00F826A9"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따라서 자립준비청년의 교육적 필요성과 효과성을 고려하여 그들의 삶의 질 향상과 긍정적인 성장에 기여하기 위해 본 교육 프로그램의 학습자로 선정하였다.</w:t>
      </w:r>
    </w:p>
    <w:p w14:paraId="6C8B9977" w14:textId="77777777" w:rsidR="00121504" w:rsidRDefault="00121504" w:rsidP="00B274C8">
      <w:pPr>
        <w:rPr>
          <w:rFonts w:ascii="Pretendard Light" w:eastAsia="Pretendard Light" w:hAnsi="Pretendard Light" w:cs="Microsoft GothicNeo"/>
          <w:b/>
          <w:bCs/>
        </w:rPr>
      </w:pPr>
    </w:p>
    <w:p w14:paraId="7F3D2EEE" w14:textId="3D7C81C8" w:rsidR="00557047" w:rsidRPr="00FF4E9E" w:rsidRDefault="00E37929"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w:t>
      </w:r>
      <w:r w:rsidR="00557047" w:rsidRPr="00FF4E9E">
        <w:rPr>
          <w:rFonts w:ascii="Pretendard Light" w:eastAsia="Pretendard Light" w:hAnsi="Pretendard Light" w:cs="Microsoft GothicNeo"/>
          <w:b/>
          <w:bCs/>
        </w:rPr>
        <w:t>3) 학습자 특성</w:t>
      </w:r>
    </w:p>
    <w:p w14:paraId="17D8B979" w14:textId="694576F4" w:rsidR="00557047" w:rsidRDefault="00AF4525"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 xml:space="preserve">- </w:t>
      </w:r>
      <w:r w:rsidR="00557047" w:rsidRPr="00FF4E9E">
        <w:rPr>
          <w:rFonts w:ascii="Pretendard Light" w:eastAsia="Pretendard Light" w:hAnsi="Pretendard Light" w:cs="Microsoft GothicNeo"/>
          <w:b/>
          <w:bCs/>
        </w:rPr>
        <w:t>경제적인 부분에서 어려움을 겪고 있음</w:t>
      </w:r>
      <w:r w:rsidR="00557047" w:rsidRPr="00FF4E9E">
        <w:rPr>
          <w:rFonts w:ascii="Pretendard Light" w:eastAsia="Pretendard Light" w:hAnsi="Pretendard Light" w:cs="Microsoft GothicNeo"/>
          <w:b/>
          <w:bCs/>
        </w:rPr>
        <w:br/>
        <w:t>2023년 기준, 자립수당을 받는 자립준비청년의 약 41%가 기초생활수급자</w:t>
      </w:r>
      <w:r w:rsidR="00557047" w:rsidRPr="00FF4E9E">
        <w:rPr>
          <w:rFonts w:ascii="Pretendard Light" w:eastAsia="Pretendard Light" w:hAnsi="Pretendard Light" w:cs="Microsoft GothicNeo"/>
        </w:rPr>
        <w:t xml:space="preserve">이며, </w:t>
      </w:r>
      <w:r w:rsidR="00557047" w:rsidRPr="00FF4E9E">
        <w:rPr>
          <w:rFonts w:ascii="Pretendard Light" w:eastAsia="Pretendard Light" w:hAnsi="Pretendard Light" w:cs="Microsoft GothicNeo"/>
        </w:rPr>
        <w:br/>
        <w:t xml:space="preserve">이는 전체 기초생활수급자 비율인 4.8%의 8.5배에 해당한다. 경제 개념이나 자산관리에 대한 지식과 인식도 매우 부족한 상황으로, 이에 따라 자립 직후, 자립정착금이나 자립수당 등 정부지원금을 한꺼번에 써버리는 경우가 있고, 아동발달계좌의 목적이나 적립 및 활용 방법에 대한 자세한 안내 없이 수동적으로 가입하여 필요성을 느끼지 못하다가 보호종료가 임박할수록 그 중요성을 인식하기도 한다. </w:t>
      </w:r>
    </w:p>
    <w:p w14:paraId="4788D432" w14:textId="77777777" w:rsidR="00B054A8" w:rsidRPr="00FF4E9E" w:rsidRDefault="00B054A8" w:rsidP="00B274C8">
      <w:pPr>
        <w:rPr>
          <w:rFonts w:ascii="Pretendard Light" w:eastAsia="Pretendard Light" w:hAnsi="Pretendard Light" w:cs="Microsoft GothicNeo"/>
        </w:rPr>
      </w:pPr>
    </w:p>
    <w:p w14:paraId="1341B4D7" w14:textId="77777777"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보호종료 후 5년 이내인 전체 자립준비청년 약 1만명 중 절반 이상인 5,032명이 참여한 2023 자립지원실태조사에서 자립준비청년이 보호종료 후 경험한 가장 큰 어려움 중 2순위는 생활비</w:t>
      </w:r>
      <w:r w:rsidRPr="00FF4E9E">
        <w:rPr>
          <w:rFonts w:ascii="Cambria Math" w:eastAsia="Pretendard Light" w:hAnsi="Cambria Math" w:cs="Cambria Math"/>
        </w:rPr>
        <w:t>∙</w:t>
      </w:r>
      <w:r w:rsidRPr="00FF4E9E">
        <w:rPr>
          <w:rFonts w:ascii="Pretendard Light" w:eastAsia="Pretendard Light" w:hAnsi="Pretendard Light" w:cs="Microsoft GothicNeo"/>
        </w:rPr>
        <w:t xml:space="preserve">학비 등 돈의 부족(23.2%)이며 4순위는 돈 관리 방법 지식 부족(7.2%)였다. 또한 보호종료 후 자립생활을 위해 가장 필요하다고 생각하는 지원은 경제적 지원(68.2%)이 가장 많았다. </w:t>
      </w:r>
    </w:p>
    <w:p w14:paraId="11D6988C" w14:textId="77777777" w:rsidR="00B054A8" w:rsidRDefault="00B054A8" w:rsidP="00B274C8">
      <w:pPr>
        <w:rPr>
          <w:rFonts w:ascii="Pretendard Light" w:eastAsia="Pretendard Light" w:hAnsi="Pretendard Light" w:cs="Microsoft GothicNeo"/>
        </w:rPr>
      </w:pPr>
    </w:p>
    <w:p w14:paraId="4E1C82E9" w14:textId="5AC34FBB"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자립지원금이나 각종 복지 제도는 이미 존재하고 매우 다양하게 자립준비청년을 지원하고 있지만 자산을 관리하는 방법을 모르는 청년들에게는 실질적으로 도움이 되지 못하고 있다. 결국 장기적으로 이들에게 중요한 것은 </w:t>
      </w:r>
      <w:r w:rsidRPr="00FF4E9E">
        <w:rPr>
          <w:rFonts w:ascii="Pretendard Light" w:eastAsia="Pretendard Light" w:hAnsi="Pretendard Light" w:cs="Microsoft GothicNeo"/>
          <w:b/>
          <w:bCs/>
        </w:rPr>
        <w:t>경제관념을 심어주고, 실생활에 사용할 수 있는 지식을 알려주는 교육</w:t>
      </w:r>
      <w:r w:rsidRPr="00FF4E9E">
        <w:rPr>
          <w:rFonts w:ascii="Pretendard Light" w:eastAsia="Pretendard Light" w:hAnsi="Pretendard Light" w:cs="Microsoft GothicNeo"/>
        </w:rPr>
        <w:t>이다.</w:t>
      </w:r>
      <w:r w:rsidRPr="00FF4E9E">
        <w:rPr>
          <w:rFonts w:ascii="Pretendard Light" w:eastAsia="Pretendard Light" w:hAnsi="Pretendard Light" w:cs="Microsoft GothicNeo"/>
        </w:rPr>
        <w:br/>
      </w:r>
    </w:p>
    <w:p w14:paraId="32581883" w14:textId="1FCF2616" w:rsidR="00B054A8" w:rsidRDefault="00AF4525"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 xml:space="preserve">- </w:t>
      </w:r>
      <w:r w:rsidR="00557047" w:rsidRPr="00FF4E9E">
        <w:rPr>
          <w:rFonts w:ascii="Pretendard Light" w:eastAsia="Pretendard Light" w:hAnsi="Pretendard Light" w:cs="Microsoft GothicNeo"/>
          <w:b/>
          <w:bCs/>
        </w:rPr>
        <w:t>자립준비청년의 교육적 욕구</w:t>
      </w:r>
      <w:r w:rsidR="00557047" w:rsidRPr="00FF4E9E">
        <w:rPr>
          <w:rFonts w:ascii="Pretendard Light" w:eastAsia="Pretendard Light" w:hAnsi="Pretendard Light" w:cs="Microsoft GothicNeo"/>
          <w:b/>
          <w:bCs/>
        </w:rPr>
        <w:br/>
      </w:r>
      <w:r w:rsidR="00557047" w:rsidRPr="00FF4E9E">
        <w:rPr>
          <w:rFonts w:ascii="Pretendard Light" w:eastAsia="Pretendard Light" w:hAnsi="Pretendard Light" w:cs="Microsoft GothicNeo"/>
        </w:rPr>
        <w:t xml:space="preserve">통계청에서 4,138명의 </w:t>
      </w:r>
      <w:r w:rsidR="00D268A7" w:rsidRPr="00FF4E9E">
        <w:rPr>
          <w:rFonts w:ascii="Pretendard Light" w:eastAsia="Pretendard Light" w:hAnsi="Pretendard Light" w:cs="Microsoft GothicNeo"/>
        </w:rPr>
        <w:t>보호아동</w:t>
      </w:r>
      <w:r w:rsidR="00557047" w:rsidRPr="00FF4E9E">
        <w:rPr>
          <w:rFonts w:ascii="Pretendard Light" w:eastAsia="Pretendard Light" w:hAnsi="Pretendard Light" w:cs="Microsoft GothicNeo"/>
        </w:rPr>
        <w:t xml:space="preserve">을 대상으로 조사한 앞으로 제공되었으면 하는 서비스(자산관리)에서 만 9~11세 청소년은 필요하다는 응답이 전체의 49.1%, 만 12~15세 청소년은 68.1%, 만 16~18세 청소년은 74.9%로 자립이 가까워질수록 높은 필요성을 보였다. </w:t>
      </w:r>
    </w:p>
    <w:p w14:paraId="2840DCFF" w14:textId="3833B29E"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금융사회화 모형 개발을 위한 탐색적 연구에서 학교는 자립준비청년들의 금융사회화 과정에 영향을 미치지 않는 것으로 나타났다. 이들은 대부분 학교에서의 생활, 교사와의 관계에 의미를 두지 않았고, 학교에서 경험하는 교육 활동에 대한 관심이 낮았다. 이는 학교는 무의미하거나 잠시 시간을 보내는 장소에 불과하다고 여겼기 때문에 학교에서의 학습 역시 필요성을 인식하지 못했다고 볼 수 있다. </w:t>
      </w:r>
    </w:p>
    <w:p w14:paraId="318FEF90" w14:textId="77777777" w:rsidR="00B054A8" w:rsidRDefault="00B054A8" w:rsidP="00B274C8">
      <w:pPr>
        <w:rPr>
          <w:rFonts w:ascii="Pretendard Light" w:eastAsia="Pretendard Light" w:hAnsi="Pretendard Light" w:cs="Microsoft GothicNeo"/>
        </w:rPr>
      </w:pPr>
    </w:p>
    <w:p w14:paraId="20AE31E4" w14:textId="20034325"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위와 같은 연구의 분석 결과를 통해 연구 참여자들은 금융사회화 기관과 대리적 경험을 통해 금융사회화를 경험할 때, 이것이 구체성, 목적성, 실현 가능성을 가지고 있을 때 학습의 결과가 나타날 수 있다는 것을 보여주고 있다.</w:t>
      </w:r>
      <w:r w:rsidR="00B054A8">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시설보호아동의 자립지원 서비스 이용에 관한 연구에서 보호 아동들의 자립지원 프로그램 참여희망 욕구에 대한 조사에서 128명 중 92명의 학생이 저축 및 소비방법, 돈 관리 방법 등의 교육, 카드이용방법과 신용등급이해 교육, 세금</w:t>
      </w:r>
      <w:r w:rsidRPr="00FF4E9E">
        <w:rPr>
          <w:rFonts w:ascii="Cambria Math" w:eastAsia="Pretendard Light" w:hAnsi="Cambria Math" w:cs="Cambria Math"/>
        </w:rPr>
        <w:t>∙</w:t>
      </w:r>
      <w:r w:rsidRPr="00FF4E9E">
        <w:rPr>
          <w:rFonts w:ascii="Pretendard Light" w:eastAsia="Pretendard Light" w:hAnsi="Pretendard Light" w:cs="Microsoft GothicNeo"/>
        </w:rPr>
        <w:t xml:space="preserve">공과금 등 요금납부에 이해 교육 등이 속하는 ‘경제영역’의 교육에 참여 희망 의사를 밝혔다. </w:t>
      </w:r>
    </w:p>
    <w:p w14:paraId="36D713EA" w14:textId="140DB42A"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희망하는 자립프로그램 유형에 대해서도 실연형 45명, 관람형 및 현장 견학 형 34명, 캠프형 19명, 상호작용 및 대화형 17명으로 실제 직업이나 직장에서 체험하거나 가상의 직무역할 시뮬레이션을 실행하는 유형에 대한 높은 욕구를 나타냈다.</w:t>
      </w:r>
    </w:p>
    <w:p w14:paraId="402BBEDA" w14:textId="77777777" w:rsidR="00B054A8" w:rsidRPr="00FF4E9E" w:rsidRDefault="00B054A8" w:rsidP="00B274C8">
      <w:pPr>
        <w:rPr>
          <w:rFonts w:ascii="Pretendard Light" w:eastAsia="Pretendard Light" w:hAnsi="Pretendard Light" w:cs="Microsoft GothicNeo"/>
        </w:rPr>
      </w:pPr>
    </w:p>
    <w:p w14:paraId="1EA6AE17" w14:textId="1131F065"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D268A7" w:rsidRPr="00FF4E9E">
        <w:rPr>
          <w:rFonts w:ascii="Pretendard Light" w:eastAsia="Pretendard Light" w:hAnsi="Pretendard Light" w:cs="Microsoft GothicNeo"/>
        </w:rPr>
        <w:t>보호아동</w:t>
      </w:r>
      <w:r w:rsidRPr="00FF4E9E">
        <w:rPr>
          <w:rFonts w:ascii="Pretendard Light" w:eastAsia="Pretendard Light" w:hAnsi="Pretendard Light" w:cs="Microsoft GothicNeo"/>
        </w:rPr>
        <w:t xml:space="preserve">들은 </w:t>
      </w:r>
      <w:r w:rsidRPr="00FF4E9E">
        <w:rPr>
          <w:rFonts w:ascii="Pretendard Light" w:eastAsia="Pretendard Light" w:hAnsi="Pretendard Light" w:cs="Microsoft GothicNeo"/>
          <w:b/>
          <w:bCs/>
        </w:rPr>
        <w:t>금융교육에 대한 필요성을 인식</w:t>
      </w:r>
      <w:r w:rsidRPr="00FF4E9E">
        <w:rPr>
          <w:rFonts w:ascii="Pretendard Light" w:eastAsia="Pretendard Light" w:hAnsi="Pretendard Light" w:cs="Microsoft GothicNeo"/>
        </w:rPr>
        <w:t xml:space="preserve">하고 있으며, 학습 내용 측면에서 형식적인 이론에 대한 내용보다는 구체적인 사례를 제시하고, 직접 해결하도록 하는 </w:t>
      </w:r>
      <w:r w:rsidRPr="00FF4E9E">
        <w:rPr>
          <w:rFonts w:ascii="Pretendard Light" w:eastAsia="Pretendard Light" w:hAnsi="Pretendard Light" w:cs="Microsoft GothicNeo"/>
          <w:b/>
          <w:bCs/>
        </w:rPr>
        <w:t>실천 중심의 학습</w:t>
      </w:r>
      <w:r w:rsidRPr="00FF4E9E">
        <w:rPr>
          <w:rFonts w:ascii="Pretendard Light" w:eastAsia="Pretendard Light" w:hAnsi="Pretendard Light" w:cs="Microsoft GothicNeo"/>
        </w:rPr>
        <w:t>을 선호한다.</w:t>
      </w:r>
      <w:r w:rsidR="00D268A7" w:rsidRPr="00FF4E9E">
        <w:rPr>
          <w:rFonts w:ascii="Pretendard Light" w:eastAsia="Pretendard Light" w:hAnsi="Pretendard Light" w:cs="Microsoft GothicNeo"/>
        </w:rPr>
        <w:br/>
      </w:r>
      <w:r w:rsidR="00D268A7" w:rsidRPr="00FF4E9E">
        <w:rPr>
          <w:rFonts w:ascii="Pretendard Light" w:eastAsia="Pretendard Light" w:hAnsi="Pretendard Light" w:cs="Microsoft GothicNeo"/>
          <w:b/>
          <w:bCs/>
        </w:rPr>
        <w:t>다만, 교육현장에서 이와 같은 교육을 충분히 받지 못한 경우가 빈번하기에 자립 직전의 단계에서</w:t>
      </w:r>
      <w:r w:rsidR="00D268A7" w:rsidRPr="00FF4E9E">
        <w:rPr>
          <w:rFonts w:ascii="Pretendard Light" w:eastAsia="Pretendard Light" w:hAnsi="Pretendard Light" w:cs="Microsoft GothicNeo"/>
          <w:b/>
          <w:bCs/>
        </w:rPr>
        <w:br/>
        <w:t xml:space="preserve">보다 금용경제 지식을 쉽고 빠르게 흡수할 수 있도록 돕는 교육이 필요하다. </w:t>
      </w:r>
      <w:r w:rsidRPr="00FF4E9E">
        <w:rPr>
          <w:rFonts w:ascii="Pretendard Light" w:eastAsia="Pretendard Light" w:hAnsi="Pretendard Light" w:cs="Microsoft GothicNeo"/>
          <w:b/>
          <w:bCs/>
        </w:rPr>
        <w:br/>
      </w:r>
    </w:p>
    <w:p w14:paraId="7B717155" w14:textId="222BA51F" w:rsidR="00557047" w:rsidRDefault="00AF4525"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 xml:space="preserve">- </w:t>
      </w:r>
      <w:r w:rsidR="00557047" w:rsidRPr="00FF4E9E">
        <w:rPr>
          <w:rFonts w:ascii="Pretendard Light" w:eastAsia="Pretendard Light" w:hAnsi="Pretendard Light" w:cs="Microsoft GothicNeo"/>
          <w:b/>
          <w:bCs/>
        </w:rPr>
        <w:t>자립지원제도 및 정책 공유의 미비 및 정책의 한계</w:t>
      </w:r>
      <w:r w:rsidR="00557047" w:rsidRPr="00FF4E9E">
        <w:rPr>
          <w:rFonts w:ascii="Pretendard Light" w:eastAsia="Pretendard Light" w:hAnsi="Pretendard Light" w:cs="Microsoft GothicNeo"/>
          <w:b/>
          <w:bCs/>
        </w:rPr>
        <w:br/>
      </w:r>
      <w:r w:rsidR="00557047" w:rsidRPr="00FF4E9E">
        <w:rPr>
          <w:rFonts w:ascii="Pretendard Light" w:eastAsia="Pretendard Light" w:hAnsi="Pretendard Light" w:cs="Microsoft GothicNeo"/>
        </w:rPr>
        <w:t>보건복지부 자료에 따르면 2022년 7월 기준 ‘디딤씨앗 통장사업’에 참여한 대상자들이 찾아가지 않은 금액은 1</w:t>
      </w:r>
      <w:r w:rsidR="007870EA"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 xml:space="preserve">814억 원에 이른다. 이는 각종 증빙 서류 지참 등 복잡한 절차 탓에 출금이 쉽지 않기 때문이라고 볼 수 있다. </w:t>
      </w:r>
    </w:p>
    <w:p w14:paraId="4C14813E" w14:textId="77777777" w:rsidR="00B054A8" w:rsidRPr="00FF4E9E" w:rsidRDefault="00B054A8" w:rsidP="00B274C8">
      <w:pPr>
        <w:rPr>
          <w:rFonts w:ascii="Pretendard Light" w:eastAsia="Pretendard Light" w:hAnsi="Pretendard Light" w:cs="Microsoft GothicNeo"/>
        </w:rPr>
      </w:pPr>
    </w:p>
    <w:p w14:paraId="5A49F927" w14:textId="77777777"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자립준비청년마다 처한 상황은 제각각인데 정부 지원 기준은 일률적이라 만 18세 이전 보육원 퇴소자를 비롯해 자립준비청년 중 상당수가 정부 지원의 사각지대에 놓여있다. 중도 퇴소자 등을 찾아 제도를 안내하기 위해서는 아동보호시설, 위탁가정의 협조를 받아야 하지만 정보 공유가 쉽지 않다. </w:t>
      </w:r>
    </w:p>
    <w:p w14:paraId="4A15C6EF" w14:textId="49AF046F"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결국 본인이 신청하지 않으면 도움을 줄 수 있는 방법이 없어 정부 지원을 제대로 받지 못하는 경우가 많다. </w:t>
      </w:r>
    </w:p>
    <w:p w14:paraId="3B212063" w14:textId="77777777" w:rsidR="00BE12BD" w:rsidRPr="00FF4E9E" w:rsidRDefault="00BE12BD" w:rsidP="00B274C8">
      <w:pPr>
        <w:rPr>
          <w:rFonts w:ascii="Pretendard Light" w:eastAsia="Pretendard Light" w:hAnsi="Pretendard Light" w:cs="Microsoft GothicNeo"/>
        </w:rPr>
      </w:pPr>
    </w:p>
    <w:p w14:paraId="2E4238D4" w14:textId="06D79496"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많은 지원 제도가 존재하고 있지만 이에 대한 정보가 부족해 시설 퇴소 후 그 지원을 온전하게 누리지 못하는 자립준비청년들이 대다수이다. 하지만 </w:t>
      </w:r>
      <w:r w:rsidRPr="00FF4E9E">
        <w:rPr>
          <w:rFonts w:ascii="Pretendard Light" w:eastAsia="Pretendard Light" w:hAnsi="Pretendard Light" w:cs="Microsoft GothicNeo"/>
          <w:b/>
          <w:bCs/>
        </w:rPr>
        <w:t>시설에서도 사후관리 부분에 대해 크게 도움을 줄 수 있는 방법이 없어</w:t>
      </w:r>
      <w:r w:rsidRPr="00FF4E9E">
        <w:rPr>
          <w:rFonts w:ascii="Pretendard Light" w:eastAsia="Pretendard Light" w:hAnsi="Pretendard Light" w:cs="Microsoft GothicNeo"/>
        </w:rPr>
        <w:t xml:space="preserve"> 청년들이 이러한 정책에 대한 정보를 알고, 스스로 신청할 수밖에 없다. 따라서 </w:t>
      </w:r>
      <w:r w:rsidRPr="00FF4E9E">
        <w:rPr>
          <w:rFonts w:ascii="Pretendard Light" w:eastAsia="Pretendard Light" w:hAnsi="Pretendard Light" w:cs="Microsoft GothicNeo"/>
          <w:b/>
          <w:bCs/>
        </w:rPr>
        <w:t>복잡하고 많은 정보를 필요에 맞게 제공하고 공유할 수 있는 시스템</w:t>
      </w:r>
      <w:r w:rsidRPr="00FF4E9E">
        <w:rPr>
          <w:rFonts w:ascii="Pretendard Light" w:eastAsia="Pretendard Light" w:hAnsi="Pretendard Light" w:cs="Microsoft GothicNeo"/>
        </w:rPr>
        <w:t>이 필요하다.</w:t>
      </w:r>
    </w:p>
    <w:p w14:paraId="3D8AD763" w14:textId="77777777" w:rsidR="00557047" w:rsidRPr="00FF4E9E" w:rsidRDefault="00557047" w:rsidP="00B274C8">
      <w:pPr>
        <w:rPr>
          <w:rFonts w:ascii="Pretendard Light" w:eastAsia="Pretendard Light" w:hAnsi="Pretendard Light" w:cs="Microsoft GothicNeo"/>
        </w:rPr>
      </w:pPr>
    </w:p>
    <w:p w14:paraId="1275B78D" w14:textId="3FEF7D4B" w:rsidR="00557047" w:rsidRPr="00FF4E9E" w:rsidRDefault="00AF4525"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 xml:space="preserve">- </w:t>
      </w:r>
      <w:r w:rsidR="00557047" w:rsidRPr="00FF4E9E">
        <w:rPr>
          <w:rFonts w:ascii="Pretendard Light" w:eastAsia="Pretendard Light" w:hAnsi="Pretendard Light" w:cs="Microsoft GothicNeo"/>
          <w:b/>
          <w:bCs/>
        </w:rPr>
        <w:t>청소년 대상 경제 교육의 현황</w:t>
      </w:r>
    </w:p>
    <w:p w14:paraId="490F53B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현재 진행되고 있는 청소년을 대상으로 하는 경제교육은 이론 위주로 구성되어 있어 대부분의 학생들이 실질적인 경제생활을 영위하는데 필요한 교육을 받지 못하고 있다. 또한 청소년들이 경제교육을 받는 기회와 시간을 그 필요성에 비해 매우 부족하며 특히 학교 내에서 실시하고 있는 교육은 현실과 거리가 있어 학생들이 흥미를 갖기 힘들다는 평가를 받고 있다. 때문에 청소년을 대상으로 하는 실용적이고 실천적인 경제교육의 중요성이 계속해서 제기되어 왔다.</w:t>
      </w:r>
    </w:p>
    <w:p w14:paraId="526BDCC8" w14:textId="77777777" w:rsidR="00BE12BD" w:rsidRPr="00FF4E9E" w:rsidRDefault="00BE12BD" w:rsidP="00B274C8">
      <w:pPr>
        <w:rPr>
          <w:rFonts w:ascii="Pretendard Light" w:eastAsia="Pretendard Light" w:hAnsi="Pretendard Light" w:cs="Microsoft GothicNeo"/>
        </w:rPr>
      </w:pPr>
    </w:p>
    <w:p w14:paraId="6C0C90B7" w14:textId="5F9DD243"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또한 청소년들이 자신의 경제생활을 영위하는 인지적, 정서적, 행동적 특성에서 더 나아가서 역량까지 인식하고 강화하는 교육 프로그램은 찾아볼 수 없다. 현재 청소년 경제교육은 거의 대부분 돈에 대한 유형 분석과 소비생활이라는 주제에 한정되어 있기 때문에 청소년들에게 실질적인 도움을 주기 어렵다. </w:t>
      </w:r>
    </w:p>
    <w:p w14:paraId="534610A1" w14:textId="77777777" w:rsidR="00BE12BD" w:rsidRPr="00FF4E9E" w:rsidRDefault="00BE12BD" w:rsidP="00B274C8">
      <w:pPr>
        <w:rPr>
          <w:rFonts w:ascii="Pretendard Light" w:eastAsia="Pretendard Light" w:hAnsi="Pretendard Light" w:cs="Microsoft GothicNeo"/>
        </w:rPr>
      </w:pPr>
    </w:p>
    <w:p w14:paraId="39189D83" w14:textId="4FE7E20E"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 xml:space="preserve">→ 청소년들이 경제생활을 영위하는 </w:t>
      </w:r>
      <w:r w:rsidRPr="00FF4E9E">
        <w:rPr>
          <w:rFonts w:ascii="Pretendard Light" w:eastAsia="Pretendard Light" w:hAnsi="Pretendard Light" w:cs="Microsoft GothicNeo"/>
          <w:b/>
          <w:bCs/>
        </w:rPr>
        <w:t>자신의 특성과 역량에 대한 자기 이해를 가능</w:t>
      </w:r>
      <w:r w:rsidRPr="00FF4E9E">
        <w:rPr>
          <w:rFonts w:ascii="Pretendard Light" w:eastAsia="Pretendard Light" w:hAnsi="Pretendard Light" w:cs="Microsoft GothicNeo"/>
        </w:rPr>
        <w:t xml:space="preserve">하게 하는 교육을 통하여 </w:t>
      </w:r>
      <w:r w:rsidRPr="00FF4E9E">
        <w:rPr>
          <w:rFonts w:ascii="Pretendard Light" w:eastAsia="Pretendard Light" w:hAnsi="Pretendard Light" w:cs="Microsoft GothicNeo"/>
          <w:b/>
          <w:bCs/>
        </w:rPr>
        <w:t>자신의 역량 수준과 강점, 약점을 인식</w:t>
      </w:r>
      <w:r w:rsidRPr="00FF4E9E">
        <w:rPr>
          <w:rFonts w:ascii="Pretendard Light" w:eastAsia="Pretendard Light" w:hAnsi="Pretendard Light" w:cs="Microsoft GothicNeo"/>
        </w:rPr>
        <w:t>할 수 있는 교육이 필요하며 경제에 대한 학습의욕을 높일 수 있는</w:t>
      </w:r>
      <w:r w:rsidR="00B054A8">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교육의 개발이 필요하다.</w:t>
      </w:r>
      <w:r w:rsidR="00D268A7" w:rsidRPr="00FF4E9E">
        <w:rPr>
          <w:rFonts w:ascii="Pretendard Light" w:eastAsia="Pretendard Light" w:hAnsi="Pretendard Light" w:cs="Microsoft GothicNeo"/>
        </w:rPr>
        <w:t xml:space="preserve"> 더하여, 이론적인 차원에서만 교육을 받은 자립준비청년들이 경제에 대한</w:t>
      </w:r>
      <w:r w:rsidR="00B054A8">
        <w:rPr>
          <w:rFonts w:ascii="Pretendard Light" w:eastAsia="Pretendard Light" w:hAnsi="Pretendard Light" w:cs="Microsoft GothicNeo" w:hint="eastAsia"/>
        </w:rPr>
        <w:t xml:space="preserve"> </w:t>
      </w:r>
      <w:r w:rsidR="00FC3B48" w:rsidRPr="00FF4E9E">
        <w:rPr>
          <w:rFonts w:ascii="Pretendard Light" w:eastAsia="Pretendard Light" w:hAnsi="Pretendard Light" w:cs="Microsoft GothicNeo"/>
        </w:rPr>
        <w:t>흥미뿐만</w:t>
      </w:r>
      <w:r w:rsidR="00D268A7" w:rsidRPr="00FF4E9E">
        <w:rPr>
          <w:rFonts w:ascii="Pretendard Light" w:eastAsia="Pretendard Light" w:hAnsi="Pretendard Light" w:cs="Microsoft GothicNeo"/>
        </w:rPr>
        <w:t xml:space="preserve"> 아니라 실질적인</w:t>
      </w:r>
      <w:r w:rsidR="00B054A8">
        <w:rPr>
          <w:rFonts w:ascii="Pretendard Light" w:eastAsia="Pretendard Light" w:hAnsi="Pretendard Light" w:cs="Microsoft GothicNeo" w:hint="eastAsia"/>
        </w:rPr>
        <w:t xml:space="preserve"> </w:t>
      </w:r>
      <w:r w:rsidR="00D268A7" w:rsidRPr="00FF4E9E">
        <w:rPr>
          <w:rFonts w:ascii="Pretendard Light" w:eastAsia="Pretendard Light" w:hAnsi="Pretendard Light" w:cs="Microsoft GothicNeo"/>
        </w:rPr>
        <w:t>생활을 위한 지식까지 습득할 수 있도록 지원해야</w:t>
      </w:r>
      <w:r w:rsidR="005D0D00" w:rsidRPr="00FF4E9E">
        <w:rPr>
          <w:rFonts w:ascii="Pretendard Light" w:eastAsia="Pretendard Light" w:hAnsi="Pretendard Light" w:cs="Microsoft GothicNeo"/>
        </w:rPr>
        <w:t xml:space="preserve"> </w:t>
      </w:r>
      <w:r w:rsidR="00D268A7" w:rsidRPr="00FF4E9E">
        <w:rPr>
          <w:rFonts w:ascii="Pretendard Light" w:eastAsia="Pretendard Light" w:hAnsi="Pretendard Light" w:cs="Microsoft GothicNeo"/>
        </w:rPr>
        <w:t xml:space="preserve">한다. </w:t>
      </w:r>
    </w:p>
    <w:p w14:paraId="540A4EAB" w14:textId="77777777" w:rsidR="003D639E" w:rsidRPr="00FF4E9E" w:rsidRDefault="003D639E" w:rsidP="00B274C8">
      <w:pPr>
        <w:rPr>
          <w:rFonts w:ascii="Pretendard Light" w:eastAsia="Pretendard Light" w:hAnsi="Pretendard Light" w:cs="Microsoft GothicNeo"/>
        </w:rPr>
      </w:pPr>
    </w:p>
    <w:p w14:paraId="005F8D20" w14:textId="529987B9" w:rsidR="00557047" w:rsidRPr="00FF4E9E" w:rsidRDefault="00AF4525"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 xml:space="preserve">- </w:t>
      </w:r>
      <w:r w:rsidR="00557047" w:rsidRPr="00FF4E9E">
        <w:rPr>
          <w:rFonts w:ascii="Pretendard Light" w:eastAsia="Pretendard Light" w:hAnsi="Pretendard Light" w:cs="Microsoft GothicNeo"/>
          <w:b/>
          <w:bCs/>
        </w:rPr>
        <w:t>청년의 금융지식 및 태도가 부채에 미치는 영향</w:t>
      </w:r>
    </w:p>
    <w:p w14:paraId="6E7A33A7" w14:textId="77777777" w:rsidR="005D0D00"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청년 546명을 대상으로 진행한 실태조사 결과 응답자의 대출 총액은 일반 대출, 학자금 대출, 생활비 대출의 순으로 나타났으며, 부채의 원인으로는 주거비와 생활비가 가장 큰 비중을 차지했다. </w:t>
      </w:r>
    </w:p>
    <w:p w14:paraId="6CB5B2A1" w14:textId="169508AB"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그 외에도 응답자의 금융 관련 지식이나 역량, 금융범죄 피해 경험도 부채에 영향을 주었으며 특히 청년의 금융지식 및 태도는 교육이 대출에 미치는 영향을 매개하는 것으로 나타났다.</w:t>
      </w:r>
    </w:p>
    <w:p w14:paraId="7B9B22C2" w14:textId="77777777" w:rsidR="00BE12BD" w:rsidRPr="00FF4E9E" w:rsidRDefault="00BE12BD" w:rsidP="00B274C8">
      <w:pPr>
        <w:rPr>
          <w:rFonts w:ascii="Pretendard Light" w:eastAsia="Pretendard Light" w:hAnsi="Pretendard Light" w:cs="Microsoft GothicNeo"/>
        </w:rPr>
      </w:pPr>
    </w:p>
    <w:p w14:paraId="1192B890" w14:textId="67C502EC"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특히 한 연구에서는 청년의 금융범죄 예방교육 경험은 청년 개인의 금융지식 및 태도에 유의한 영향을 미치며, 금융교육 경험이 지식/태도 점수를 향상시키는 방향으로 작용한다는 것을 확인할 수 있다. 금융교육은 금융지식이나 금융</w:t>
      </w:r>
      <w:r w:rsidR="00150FB9"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 xml:space="preserve">이해력을 증진시키는데 효과적인 수단이며 이를 통해 청년층이 부채에 대해 보다 효과적으로 대응할 수 있는 바탕을 만들기도 한다. </w:t>
      </w:r>
    </w:p>
    <w:p w14:paraId="0433FF20" w14:textId="77777777" w:rsidR="00BE12BD" w:rsidRPr="00FF4E9E" w:rsidRDefault="00BE12BD" w:rsidP="00B274C8">
      <w:pPr>
        <w:rPr>
          <w:rFonts w:ascii="Pretendard Light" w:eastAsia="Pretendard Light" w:hAnsi="Pretendard Light" w:cs="Microsoft GothicNeo"/>
        </w:rPr>
      </w:pPr>
    </w:p>
    <w:p w14:paraId="44BF27BB"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청년들이 부채를 지는 이유는 학자금 대출, 생활비 대출 등의 이유도 있지만 </w:t>
      </w:r>
      <w:r w:rsidRPr="00FF4E9E">
        <w:rPr>
          <w:rFonts w:ascii="Pretendard Light" w:eastAsia="Pretendard Light" w:hAnsi="Pretendard Light" w:cs="Microsoft GothicNeo"/>
          <w:b/>
          <w:bCs/>
        </w:rPr>
        <w:t>금융 관련 지식이나 역량이 부족</w:t>
      </w:r>
      <w:r w:rsidRPr="00FF4E9E">
        <w:rPr>
          <w:rFonts w:ascii="Pretendard Light" w:eastAsia="Pretendard Light" w:hAnsi="Pretendard Light" w:cs="Microsoft GothicNeo"/>
        </w:rPr>
        <w:t xml:space="preserve">하거나 </w:t>
      </w:r>
      <w:r w:rsidRPr="00FF4E9E">
        <w:rPr>
          <w:rFonts w:ascii="Pretendard Light" w:eastAsia="Pretendard Light" w:hAnsi="Pretendard Light" w:cs="Microsoft GothicNeo"/>
          <w:b/>
          <w:bCs/>
        </w:rPr>
        <w:t>금융범죄 피해</w:t>
      </w:r>
      <w:r w:rsidRPr="00FF4E9E">
        <w:rPr>
          <w:rFonts w:ascii="Pretendard Light" w:eastAsia="Pretendard Light" w:hAnsi="Pretendard Light" w:cs="Microsoft GothicNeo"/>
        </w:rPr>
        <w:t xml:space="preserve">의 이유도 있다. 따라서 청년을 대상으로 한 금융교육이 요구되며, 이는 </w:t>
      </w:r>
      <w:r w:rsidRPr="00FF4E9E">
        <w:rPr>
          <w:rFonts w:ascii="Pretendard Light" w:eastAsia="Pretendard Light" w:hAnsi="Pretendard Light" w:cs="Microsoft GothicNeo"/>
          <w:b/>
          <w:bCs/>
        </w:rPr>
        <w:t>개인의 금융역량을 높이고, 적정 수준에서 부채 관리</w:t>
      </w:r>
      <w:r w:rsidRPr="00FF4E9E">
        <w:rPr>
          <w:rFonts w:ascii="Pretendard Light" w:eastAsia="Pretendard Light" w:hAnsi="Pretendard Light" w:cs="Microsoft GothicNeo"/>
        </w:rPr>
        <w:t>가 이루어지도록 지원하는 효과가 있을 것으로 기대한다.</w:t>
      </w:r>
      <w:r w:rsidRPr="00FF4E9E">
        <w:rPr>
          <w:rFonts w:ascii="Pretendard Light" w:eastAsia="Pretendard Light" w:hAnsi="Pretendard Light" w:cs="Calibri"/>
        </w:rPr>
        <w:t> </w:t>
      </w:r>
    </w:p>
    <w:p w14:paraId="74640C58" w14:textId="77777777" w:rsidR="00557047" w:rsidRPr="00FF4E9E" w:rsidRDefault="00557047" w:rsidP="00B274C8">
      <w:pPr>
        <w:rPr>
          <w:rFonts w:ascii="Pretendard Light" w:eastAsia="Pretendard Light" w:hAnsi="Pretendard Light" w:cs="Microsoft GothicNeo"/>
        </w:rPr>
      </w:pPr>
    </w:p>
    <w:p w14:paraId="3D3A7CE3" w14:textId="10B50C82" w:rsidR="00557047" w:rsidRPr="00FF4E9E" w:rsidRDefault="00B50190"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w:t>
      </w:r>
      <w:r w:rsidR="00557047" w:rsidRPr="00FF4E9E">
        <w:rPr>
          <w:rFonts w:ascii="Pretendard Light" w:eastAsia="Pretendard Light" w:hAnsi="Pretendard Light" w:cs="Microsoft GothicNeo"/>
          <w:b/>
          <w:bCs/>
        </w:rPr>
        <w:t>4) 학습 환경 분석</w:t>
      </w:r>
    </w:p>
    <w:p w14:paraId="0B33F329" w14:textId="554DA346" w:rsidR="00472882"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희망디딤돌 대전센터: </w:t>
      </w:r>
      <w:r w:rsidRPr="00FF4E9E">
        <w:rPr>
          <w:rFonts w:ascii="Pretendard Light" w:eastAsia="Pretendard Light" w:hAnsi="Pretendard Light" w:cs="Microsoft GothicNeo"/>
          <w:b/>
          <w:bCs/>
        </w:rPr>
        <w:t>보호아동과 자립준비청년의 비빌 언덕. 더:U 대전센터</w:t>
      </w:r>
      <w:r w:rsidRPr="00FF4E9E">
        <w:rPr>
          <w:rFonts w:ascii="Pretendard Light" w:eastAsia="Pretendard Light" w:hAnsi="Pretendard Light" w:cs="Microsoft GothicNeo"/>
          <w:b/>
          <w:bCs/>
        </w:rPr>
        <w:br/>
        <w:t xml:space="preserve">- </w:t>
      </w:r>
      <w:r w:rsidRPr="00FF4E9E">
        <w:rPr>
          <w:rFonts w:ascii="Pretendard Light" w:eastAsia="Pretendard Light" w:hAnsi="Pretendard Light" w:cs="Microsoft GothicNeo"/>
        </w:rPr>
        <w:t>위치: 대전 중구 선화서로 18, 에이스퀘어 305호</w:t>
      </w:r>
      <w:r w:rsidRPr="00FF4E9E">
        <w:rPr>
          <w:rFonts w:ascii="Pretendard Light" w:eastAsia="Pretendard Light" w:hAnsi="Pretendard Light" w:cs="Microsoft GothicNeo"/>
        </w:rPr>
        <w:br/>
      </w:r>
      <w:r w:rsidRPr="00FF4E9E">
        <w:rPr>
          <w:rFonts w:ascii="Pretendard Light" w:eastAsia="Pretendard Light" w:hAnsi="Pretendard Light" w:cs="Microsoft GothicNeo"/>
        </w:rPr>
        <w:br/>
      </w:r>
      <w:r w:rsidR="00B50190" w:rsidRPr="00FF4E9E">
        <w:rPr>
          <w:rFonts w:ascii="Pretendard Light" w:eastAsia="Pretendard Light" w:hAnsi="Pretendard Light" w:cs="Microsoft GothicNeo"/>
        </w:rPr>
        <w:t>-</w:t>
      </w:r>
      <w:r w:rsidR="00472882"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사업목적</w:t>
      </w:r>
    </w:p>
    <w:p w14:paraId="6A98A569" w14:textId="0F212B7D" w:rsidR="00DB5690"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보호부터 자립까지 맞춤형 자립지원 통합서비스 제공으로 주도적인 자립 실현</w:t>
      </w:r>
      <w:r w:rsidRPr="00FF4E9E">
        <w:rPr>
          <w:rFonts w:ascii="Pretendard Light" w:eastAsia="Pretendard Light" w:hAnsi="Pretendard Light" w:cs="Microsoft GothicNeo"/>
        </w:rPr>
        <w:br/>
        <w:t>자립 공백 최소화로 안정적인 사회진출을 위한 체험형 프로그램 제공</w:t>
      </w:r>
      <w:r w:rsidRPr="00FF4E9E">
        <w:rPr>
          <w:rFonts w:ascii="Pretendard Light" w:eastAsia="Pretendard Light" w:hAnsi="Pretendard Light" w:cs="Microsoft GothicNeo"/>
        </w:rPr>
        <w:br/>
        <w:t>지역사회가 디딤돌이 되는 자립 안전망 형성과 소통 · 공감하는 사회적 분위기 조성 극대화</w:t>
      </w:r>
    </w:p>
    <w:p w14:paraId="3733FFF8" w14:textId="77777777" w:rsidR="00DB5690" w:rsidRDefault="00DB5690" w:rsidP="00B274C8">
      <w:pPr>
        <w:rPr>
          <w:rFonts w:ascii="Pretendard Light" w:eastAsia="Pretendard Light" w:hAnsi="Pretendard Light" w:cs="Microsoft GothicNeo"/>
        </w:rPr>
      </w:pPr>
    </w:p>
    <w:p w14:paraId="4B4D09F9" w14:textId="2986CD27" w:rsidR="00472882" w:rsidRPr="00FF4E9E" w:rsidRDefault="00B50190"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472882" w:rsidRPr="00FF4E9E">
        <w:rPr>
          <w:rFonts w:ascii="Pretendard Light" w:eastAsia="Pretendard Light" w:hAnsi="Pretendard Light" w:cs="Microsoft GothicNeo"/>
        </w:rPr>
        <w:t xml:space="preserve"> </w:t>
      </w:r>
      <w:r w:rsidR="00557047" w:rsidRPr="00FF4E9E">
        <w:rPr>
          <w:rFonts w:ascii="Pretendard Light" w:eastAsia="Pretendard Light" w:hAnsi="Pretendard Light" w:cs="Microsoft GothicNeo"/>
        </w:rPr>
        <w:t>선정 이유</w:t>
      </w:r>
    </w:p>
    <w:p w14:paraId="62423217" w14:textId="26DA13D8" w:rsidR="00DB5690"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상담실, 회의실, 공유공간 등 다양한 시설이 </w:t>
      </w:r>
      <w:r w:rsidR="003D639E" w:rsidRPr="00FF4E9E">
        <w:rPr>
          <w:rFonts w:ascii="Pretendard Light" w:eastAsia="Pretendard Light" w:hAnsi="Pretendard Light" w:cs="Microsoft GothicNeo"/>
        </w:rPr>
        <w:t>존재하여</w:t>
      </w:r>
      <w:r w:rsidRPr="00FF4E9E">
        <w:rPr>
          <w:rFonts w:ascii="Pretendard Light" w:eastAsia="Pretendard Light" w:hAnsi="Pretendard Light" w:cs="Microsoft GothicNeo"/>
        </w:rPr>
        <w:t xml:space="preserve"> 대면 교육이 가능하다.</w:t>
      </w:r>
      <w:r w:rsidRPr="00FF4E9E">
        <w:rPr>
          <w:rFonts w:ascii="Pretendard Light" w:eastAsia="Pretendard Light" w:hAnsi="Pretendard Light" w:cs="Microsoft GothicNeo"/>
        </w:rPr>
        <w:br/>
        <w:t>대전 지하철 1호선 중구청역 바로 앞에 위치하여 대전 내 다양한 지역에 거주하고 있는 청소년의 접근성이 높다. 2024년 5월 개소로 청결하고 신식의 시설을 갖추고 있다.</w:t>
      </w:r>
    </w:p>
    <w:p w14:paraId="303EF5E9" w14:textId="77777777" w:rsidR="00DB5690" w:rsidRDefault="00DB5690" w:rsidP="00B274C8">
      <w:pPr>
        <w:rPr>
          <w:rFonts w:ascii="Pretendard Light" w:eastAsia="Pretendard Light" w:hAnsi="Pretendard Light" w:cs="Microsoft GothicNeo"/>
        </w:rPr>
      </w:pPr>
    </w:p>
    <w:p w14:paraId="13B483C2" w14:textId="77777777" w:rsidR="00327617" w:rsidRDefault="00327617" w:rsidP="00B274C8">
      <w:pPr>
        <w:rPr>
          <w:rFonts w:ascii="Pretendard Light" w:eastAsia="Pretendard Light" w:hAnsi="Pretendard Light" w:cs="Microsoft GothicNeo"/>
        </w:rPr>
      </w:pPr>
    </w:p>
    <w:p w14:paraId="2B8ED8FD" w14:textId="5928F5AA" w:rsidR="00557047" w:rsidRPr="00FF4E9E" w:rsidRDefault="00B50190"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 xml:space="preserve">- </w:t>
      </w:r>
      <w:r w:rsidR="00557047" w:rsidRPr="00FF4E9E">
        <w:rPr>
          <w:rFonts w:ascii="Pretendard Light" w:eastAsia="Pretendard Light" w:hAnsi="Pretendard Light" w:cs="Microsoft GothicNeo"/>
        </w:rPr>
        <w:t>지원 프로그램</w:t>
      </w:r>
    </w:p>
    <w:tbl>
      <w:tblPr>
        <w:tblW w:w="0" w:type="auto"/>
        <w:tblCellMar>
          <w:top w:w="15" w:type="dxa"/>
          <w:left w:w="15" w:type="dxa"/>
          <w:bottom w:w="15" w:type="dxa"/>
          <w:right w:w="15" w:type="dxa"/>
        </w:tblCellMar>
        <w:tblLook w:val="04A0" w:firstRow="1" w:lastRow="0" w:firstColumn="1" w:lastColumn="0" w:noHBand="0" w:noVBand="1"/>
      </w:tblPr>
      <w:tblGrid>
        <w:gridCol w:w="1722"/>
        <w:gridCol w:w="6603"/>
      </w:tblGrid>
      <w:tr w:rsidR="00557047" w:rsidRPr="00FF4E9E" w14:paraId="09AD83DF" w14:textId="77777777" w:rsidTr="00F80D69">
        <w:trPr>
          <w:trHeight w:val="5130"/>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2227238D"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자립준비지원사업</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B903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만나봐U 자립영역별 준비교육 지원</w:t>
            </w:r>
          </w:p>
          <w:p w14:paraId="4F279BF0"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보호체계 내 만 15세 이상 자립준비 대상 아동</w:t>
            </w:r>
          </w:p>
          <w:p w14:paraId="3D9634DB" w14:textId="48B5497D"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-내용: 희망디딤돌 6대 영역에 맞춘 자립준비 교육 진행</w:t>
            </w:r>
            <w:r w:rsidRPr="00FF4E9E">
              <w:rPr>
                <w:rFonts w:ascii="Pretendard Light" w:eastAsia="Pretendard Light" w:hAnsi="Pretendard Light" w:cs="Microsoft GothicNeo"/>
              </w:rPr>
              <w:br/>
            </w:r>
          </w:p>
          <w:p w14:paraId="46769A43"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능력키워U 개인 맞춤형 컨설팅 지원</w:t>
            </w:r>
          </w:p>
          <w:p w14:paraId="4F08DAF9"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보호체계 내 만 15세 이상 자립준비 대상 아동</w:t>
            </w:r>
          </w:p>
          <w:p w14:paraId="21C56C1C"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내용: 대상자 욕구기반 1:1 맞춤 컨설팅 지원</w:t>
            </w:r>
          </w:p>
          <w:p w14:paraId="2DD125FF" w14:textId="659FD925"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br/>
              <w:t xml:space="preserve"> 이야기해줄</w:t>
            </w:r>
            <w:r w:rsidR="00F11C16" w:rsidRPr="00FF4E9E">
              <w:rPr>
                <w:rFonts w:ascii="Pretendard Light" w:eastAsia="Pretendard Light" w:hAnsi="Pretendard Light" w:cs="Microsoft GothicNeo"/>
              </w:rPr>
              <w:t>게</w:t>
            </w:r>
            <w:r w:rsidRPr="00FF4E9E">
              <w:rPr>
                <w:rFonts w:ascii="Pretendard Light" w:eastAsia="Pretendard Light" w:hAnsi="Pretendard Light" w:cs="Microsoft GothicNeo"/>
              </w:rPr>
              <w:t>U 네트워크 구축 지원</w:t>
            </w:r>
          </w:p>
          <w:p w14:paraId="4BAB677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보호체계 내 만 15세 이상 자립준비 대상 아동</w:t>
            </w:r>
          </w:p>
        </w:tc>
      </w:tr>
      <w:tr w:rsidR="00557047" w:rsidRPr="00FF4E9E" w14:paraId="308CD448" w14:textId="77777777" w:rsidTr="00F80D69">
        <w:trPr>
          <w:trHeight w:val="499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60A8BF9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자립체험지원사업</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CB5C9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더하고싶어U 단계별 맞춤형 체험 프로그램 운영</w:t>
            </w:r>
          </w:p>
          <w:p w14:paraId="48AD2C42"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보호체계 내 보호아동(15~19세) 및 보호연장아동(20~24세)</w:t>
            </w:r>
          </w:p>
          <w:p w14:paraId="3687BA6A" w14:textId="5ECFCD16"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내용: 단계별 사전 면담을 통한 욕구기반 실질적 자립생활 경험 지원</w:t>
            </w:r>
            <w:r w:rsidRPr="00FF4E9E">
              <w:rPr>
                <w:rFonts w:ascii="Pretendard Light" w:eastAsia="Pretendard Light" w:hAnsi="Pretendard Light" w:cs="Microsoft GothicNeo"/>
              </w:rPr>
              <w:br/>
            </w:r>
          </w:p>
          <w:p w14:paraId="1007579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더할수있어U 자립캠프 프로그램 운영</w:t>
            </w:r>
          </w:p>
          <w:p w14:paraId="04B70E1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보호체계 내 보호아동(15~19세) 및 보호연장아동(20~24세)</w:t>
            </w:r>
          </w:p>
          <w:p w14:paraId="7DA4A64D" w14:textId="6905175F"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내용: 가정위탁 및 공동생활가정 보호체계 아동 중점 </w:t>
            </w:r>
            <w:r w:rsidR="00B054A8">
              <w:rPr>
                <w:rFonts w:ascii="Pretendard Light" w:eastAsia="Pretendard Light" w:hAnsi="Pretendard Light" w:cs="Microsoft GothicNeo"/>
              </w:rPr>
              <w:br/>
            </w:r>
            <w:r w:rsidRPr="00FF4E9E">
              <w:rPr>
                <w:rFonts w:ascii="Pretendard Light" w:eastAsia="Pretendard Light" w:hAnsi="Pretendard Light" w:cs="Microsoft GothicNeo"/>
              </w:rPr>
              <w:t>1박 2일 자립캠프 프로그램 지원</w:t>
            </w:r>
          </w:p>
        </w:tc>
      </w:tr>
      <w:tr w:rsidR="00557047" w:rsidRPr="00FF4E9E" w14:paraId="539C4C32" w14:textId="77777777" w:rsidTr="00F80D69">
        <w:trPr>
          <w:trHeight w:val="3030"/>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25B88ED2"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자립생활지원사업</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4BDEC3"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대전더U개별 주거공간 및 맞춤형 사례관리 지원</w:t>
            </w:r>
          </w:p>
          <w:p w14:paraId="5DADBBD3"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대상: 보호종료 5년 이내 자립준비청년</w:t>
            </w:r>
          </w:p>
          <w:p w14:paraId="6D0B7773"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입주 절차: 입주신청 → 서류심사 → 면담 → 결과안내 → 입주계약 → 입주</w:t>
            </w:r>
          </w:p>
          <w:p w14:paraId="6BF262E6"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입주 기간: 1년 (재심사를 통해 최대 2년까지 거주 가능)</w:t>
            </w:r>
          </w:p>
          <w:p w14:paraId="4CC8EF97"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내용: 1인 개별 주거공간 제공 및 통합사례관리 지원</w:t>
            </w:r>
          </w:p>
        </w:tc>
      </w:tr>
    </w:tbl>
    <w:p w14:paraId="3537B1D2" w14:textId="428B52D5" w:rsidR="00557047" w:rsidRPr="00FF4E9E" w:rsidRDefault="00B50190"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lastRenderedPageBreak/>
        <w:t>(</w:t>
      </w:r>
      <w:r w:rsidR="00557047" w:rsidRPr="00FF4E9E">
        <w:rPr>
          <w:rFonts w:ascii="Pretendard Light" w:eastAsia="Pretendard Light" w:hAnsi="Pretendard Light" w:cs="Microsoft GothicNeo"/>
          <w:b/>
          <w:bCs/>
        </w:rPr>
        <w:t>5) 대전 지역 자립준비청년 지원 관련 분석</w:t>
      </w:r>
    </w:p>
    <w:p w14:paraId="34AD8C06" w14:textId="51759AD3" w:rsidR="00557047" w:rsidRDefault="00B50190"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 xml:space="preserve"> 대전 지역 내 보호아동 및 자립준비청년 현황</w:t>
      </w:r>
      <w:r w:rsidR="00557047" w:rsidRPr="00FF4E9E">
        <w:rPr>
          <w:rFonts w:ascii="Pretendard Light" w:eastAsia="Pretendard Light" w:hAnsi="Pretendard Light" w:cs="Microsoft GothicNeo"/>
        </w:rPr>
        <w:br/>
        <w:t xml:space="preserve"> </w:t>
      </w:r>
      <w:r w:rsidR="00557047" w:rsidRPr="00FF4E9E">
        <w:rPr>
          <w:rFonts w:ascii="Pretendard Light" w:eastAsia="Pretendard Light" w:hAnsi="Pretendard Light" w:cs="Microsoft GothicNeo"/>
          <w:noProof/>
        </w:rPr>
        <w:drawing>
          <wp:inline distT="0" distB="0" distL="0" distR="0" wp14:anchorId="35C17A2D" wp14:editId="6080020F">
            <wp:extent cx="3855720" cy="2743200"/>
            <wp:effectExtent l="0" t="0" r="0" b="0"/>
            <wp:docPr id="826126750" name="그림 4"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26750" name="그림 4" descr="텍스트, 스크린샷, 폰트, 번호이(가) 표시된 사진&#10;&#10;AI 생성 콘텐츠는 정확하지 않을 수 있습니다."/>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5720" cy="2743200"/>
                    </a:xfrm>
                    <a:prstGeom prst="rect">
                      <a:avLst/>
                    </a:prstGeom>
                    <a:noFill/>
                    <a:ln>
                      <a:noFill/>
                    </a:ln>
                  </pic:spPr>
                </pic:pic>
              </a:graphicData>
            </a:graphic>
          </wp:inline>
        </w:drawing>
      </w:r>
      <w:r w:rsidR="00557047" w:rsidRPr="00FF4E9E">
        <w:rPr>
          <w:rFonts w:ascii="Pretendard Light" w:eastAsia="Pretendard Light" w:hAnsi="Pretendard Light" w:cs="Microsoft GothicNeo"/>
        </w:rPr>
        <w:br/>
        <w:t xml:space="preserve"> </w:t>
      </w:r>
      <w:r w:rsidR="00557047" w:rsidRPr="00FF4E9E">
        <w:rPr>
          <w:rFonts w:ascii="Pretendard Light" w:eastAsia="Pretendard Light" w:hAnsi="Pretendard Light" w:cs="Microsoft GothicNeo"/>
        </w:rPr>
        <w:br/>
      </w: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 xml:space="preserve"> 대전광역시 위기 청소년 대상 지원 서비스</w:t>
      </w:r>
      <w:r w:rsidR="00557047" w:rsidRPr="00FF4E9E">
        <w:rPr>
          <w:rFonts w:ascii="Pretendard Light" w:eastAsia="Pretendard Light" w:hAnsi="Pretendard Light" w:cs="Microsoft GothicNeo"/>
        </w:rPr>
        <w:br/>
        <w:t>- 시설 및 사업: 대전광역시</w:t>
      </w:r>
      <w:r w:rsidR="00121504">
        <w:rPr>
          <w:rFonts w:ascii="Pretendard Light" w:eastAsia="Pretendard Light" w:hAnsi="Pretendard Light" w:cs="Microsoft GothicNeo" w:hint="eastAsia"/>
        </w:rPr>
        <w:t xml:space="preserve"> </w:t>
      </w:r>
      <w:r w:rsidR="00557047" w:rsidRPr="00FF4E9E">
        <w:rPr>
          <w:rFonts w:ascii="Pretendard Light" w:eastAsia="Pretendard Light" w:hAnsi="Pretendard Light" w:cs="Microsoft GothicNeo"/>
        </w:rPr>
        <w:t>청소년상담복지센터 청소년 특별</w:t>
      </w:r>
      <w:r w:rsidR="00B054A8">
        <w:rPr>
          <w:rFonts w:ascii="Pretendard Light" w:eastAsia="Pretendard Light" w:hAnsi="Pretendard Light" w:cs="Microsoft GothicNeo" w:hint="eastAsia"/>
        </w:rPr>
        <w:t xml:space="preserve"> </w:t>
      </w:r>
      <w:r w:rsidR="00557047" w:rsidRPr="00FF4E9E">
        <w:rPr>
          <w:rFonts w:ascii="Pretendard Light" w:eastAsia="Pretendard Light" w:hAnsi="Pretendard Light" w:cs="Microsoft GothicNeo"/>
        </w:rPr>
        <w:t>지원</w:t>
      </w:r>
    </w:p>
    <w:p w14:paraId="369149D0" w14:textId="77777777" w:rsidR="00B054A8" w:rsidRPr="00FF4E9E" w:rsidRDefault="00B054A8" w:rsidP="00B274C8">
      <w:pPr>
        <w:rPr>
          <w:rFonts w:ascii="Pretendard Light" w:eastAsia="Pretendard Light" w:hAnsi="Pretendard Light" w:cs="Microsoft GothicNeo"/>
        </w:rPr>
      </w:pPr>
    </w:p>
    <w:tbl>
      <w:tblPr>
        <w:tblW w:w="0" w:type="auto"/>
        <w:tblCellMar>
          <w:top w:w="15" w:type="dxa"/>
          <w:left w:w="15" w:type="dxa"/>
          <w:bottom w:w="15" w:type="dxa"/>
          <w:right w:w="15" w:type="dxa"/>
        </w:tblCellMar>
        <w:tblLook w:val="04A0" w:firstRow="1" w:lastRow="0" w:firstColumn="1" w:lastColumn="0" w:noHBand="0" w:noVBand="1"/>
      </w:tblPr>
      <w:tblGrid>
        <w:gridCol w:w="1004"/>
        <w:gridCol w:w="8009"/>
      </w:tblGrid>
      <w:tr w:rsidR="00557047" w:rsidRPr="00FF4E9E" w14:paraId="6D123B8A" w14:textId="77777777" w:rsidTr="00F80D69">
        <w:trPr>
          <w:trHeight w:val="229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00E187A4"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주요 대상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D60AA" w14:textId="0B7CFBFE"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만 9세~18세 이하 청소년으로 보호자가 없거나, </w:t>
            </w:r>
            <w:r w:rsidR="00150FB9" w:rsidRPr="00FF4E9E">
              <w:rPr>
                <w:rFonts w:ascii="Pretendard Light" w:eastAsia="Pretendard Light" w:hAnsi="Pretendard Light" w:cs="Microsoft GothicNeo"/>
              </w:rPr>
              <w:br/>
            </w:r>
            <w:r w:rsidRPr="00FF4E9E">
              <w:rPr>
                <w:rFonts w:ascii="Pretendard Light" w:eastAsia="Pretendard Light" w:hAnsi="Pretendard Light" w:cs="Microsoft GothicNeo"/>
              </w:rPr>
              <w:t>보호자가 있어도 실질적 보호를 받지 못하는 청소년</w:t>
            </w:r>
            <w:r w:rsidRPr="00FF4E9E">
              <w:rPr>
                <w:rFonts w:ascii="Pretendard Light" w:eastAsia="Pretendard Light" w:hAnsi="Pretendard Light" w:cs="Microsoft GothicNeo"/>
              </w:rPr>
              <w:br/>
              <w:t xml:space="preserve"> - 학교 밖 청소년지원에 관한 법률에 따른 학교 밖 청소년</w:t>
            </w:r>
            <w:r w:rsidRPr="00FF4E9E">
              <w:rPr>
                <w:rFonts w:ascii="Pretendard Light" w:eastAsia="Pretendard Light" w:hAnsi="Pretendard Light" w:cs="Microsoft GothicNeo"/>
              </w:rPr>
              <w:br/>
              <w:t xml:space="preserve"> - 청소년복지지원법에 따른 교육적 선도 대상자 중 비행</w:t>
            </w:r>
            <w:r w:rsidRPr="00FF4E9E">
              <w:rPr>
                <w:rFonts w:ascii="Cambria Math" w:eastAsia="Pretendard Light" w:hAnsi="Cambria Math" w:cs="Cambria Math"/>
              </w:rPr>
              <w:t>∙</w:t>
            </w:r>
            <w:r w:rsidRPr="00FF4E9E">
              <w:rPr>
                <w:rFonts w:ascii="Pretendard Light" w:eastAsia="Pretendard Light" w:hAnsi="Pretendard Light" w:cs="Microsoft GothicNeo"/>
              </w:rPr>
              <w:t xml:space="preserve">일탈 예방을 위하여 </w:t>
            </w:r>
            <w:r w:rsidR="00B054A8">
              <w:rPr>
                <w:rFonts w:ascii="Pretendard Light" w:eastAsia="Pretendard Light" w:hAnsi="Pretendard Light" w:cs="Microsoft GothicNeo"/>
              </w:rPr>
              <w:br/>
            </w:r>
            <w:r w:rsidRPr="00FF4E9E">
              <w:rPr>
                <w:rFonts w:ascii="Pretendard Light" w:eastAsia="Pretendard Light" w:hAnsi="Pretendard Light" w:cs="Microsoft GothicNeo"/>
              </w:rPr>
              <w:t>지원이 필요한 청소년</w:t>
            </w:r>
            <w:r w:rsidRPr="00FF4E9E">
              <w:rPr>
                <w:rFonts w:ascii="Pretendard Light" w:eastAsia="Pretendard Light" w:hAnsi="Pretendard Light" w:cs="Microsoft GothicNeo"/>
              </w:rPr>
              <w:br/>
              <w:t xml:space="preserve"> - 청소년복지지원법 시행령에 따른 청소년이 속한 가구의 소득이 일정 기준금액 이하인 청소년</w:t>
            </w:r>
          </w:p>
        </w:tc>
      </w:tr>
      <w:tr w:rsidR="00557047" w:rsidRPr="00FF4E9E" w14:paraId="28A4244D" w14:textId="77777777" w:rsidTr="00F80D69">
        <w:trPr>
          <w:trHeight w:val="262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6F830402"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지원 내용</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3DA9B4" w14:textId="316A67CD"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 생계지원: 의식주 등 기초 생계비와 숙식 제공</w:t>
            </w:r>
            <w:r w:rsidRPr="00FF4E9E">
              <w:rPr>
                <w:rFonts w:ascii="Pretendard Light" w:eastAsia="Pretendard Light" w:hAnsi="Pretendard Light" w:cs="Microsoft GothicNeo"/>
              </w:rPr>
              <w:br/>
              <w:t xml:space="preserve"> - 건강지원: 진료, 치료, 수술, 재활, 입원 등 비용 제공</w:t>
            </w:r>
            <w:r w:rsidRPr="00FF4E9E">
              <w:rPr>
                <w:rFonts w:ascii="Pretendard Light" w:eastAsia="Pretendard Light" w:hAnsi="Pretendard Light" w:cs="Microsoft GothicNeo"/>
              </w:rPr>
              <w:br/>
              <w:t xml:space="preserve"> - 학업지원: 수업료, 교과서 및 검정고시 지원 비용 제공</w:t>
            </w:r>
            <w:r w:rsidRPr="00FF4E9E">
              <w:rPr>
                <w:rFonts w:ascii="Pretendard Light" w:eastAsia="Pretendard Light" w:hAnsi="Pretendard Light" w:cs="Microsoft GothicNeo"/>
              </w:rPr>
              <w:br/>
              <w:t xml:space="preserve"> - 자립지원: 진로상담 및 직업체험 비용, 취업알선 등</w:t>
            </w:r>
            <w:r w:rsidRPr="00FF4E9E">
              <w:rPr>
                <w:rFonts w:ascii="Pretendard Light" w:eastAsia="Pretendard Light" w:hAnsi="Pretendard Light" w:cs="Microsoft GothicNeo"/>
              </w:rPr>
              <w:br/>
              <w:t xml:space="preserve"> - 상담지원: 본인 및 가족의 상담비, 상담관련 프로그램 참가비 제공</w:t>
            </w:r>
            <w:r w:rsidRPr="00FF4E9E">
              <w:rPr>
                <w:rFonts w:ascii="Pretendard Light" w:eastAsia="Pretendard Light" w:hAnsi="Pretendard Light" w:cs="Microsoft GothicNeo"/>
              </w:rPr>
              <w:br/>
              <w:t xml:space="preserve"> - 법률지원: 법률상담 및 소송 비용 제공</w:t>
            </w:r>
            <w:r w:rsidRPr="00FF4E9E">
              <w:rPr>
                <w:rFonts w:ascii="Pretendard Light" w:eastAsia="Pretendard Light" w:hAnsi="Pretendard Light" w:cs="Microsoft GothicNeo"/>
              </w:rPr>
              <w:br/>
              <w:t xml:space="preserve"> - 기타 활동지원: 수련</w:t>
            </w:r>
            <w:r w:rsidRPr="00FF4E9E">
              <w:rPr>
                <w:rFonts w:ascii="Cambria Math" w:eastAsia="Pretendard Light" w:hAnsi="Cambria Math" w:cs="Cambria Math"/>
              </w:rPr>
              <w:t>∙</w:t>
            </w:r>
            <w:r w:rsidRPr="00FF4E9E">
              <w:rPr>
                <w:rFonts w:ascii="Pretendard Light" w:eastAsia="Pretendard Light" w:hAnsi="Pretendard Light" w:cs="Microsoft GothicNeo"/>
              </w:rPr>
              <w:t xml:space="preserve">문화 활동비, </w:t>
            </w:r>
            <w:r w:rsidR="00150FB9" w:rsidRPr="00FF4E9E">
              <w:rPr>
                <w:rFonts w:ascii="Pretendard Light" w:eastAsia="Pretendard Light" w:hAnsi="Pretendard Light" w:cs="Microsoft GothicNeo"/>
              </w:rPr>
              <w:br/>
            </w:r>
            <w:r w:rsidRPr="00FF4E9E">
              <w:rPr>
                <w:rFonts w:ascii="Pretendard Light" w:eastAsia="Pretendard Light" w:hAnsi="Pretendard Light" w:cs="Microsoft GothicNeo"/>
              </w:rPr>
              <w:t>그 외 예산 범위 안에서 심의위원회가 필요하다고 인정한 지원</w:t>
            </w:r>
          </w:p>
        </w:tc>
      </w:tr>
    </w:tbl>
    <w:p w14:paraId="3A8A9017" w14:textId="77777777" w:rsidR="00DB5690" w:rsidRDefault="00DB5690" w:rsidP="00B274C8">
      <w:pPr>
        <w:rPr>
          <w:rFonts w:ascii="Pretendard Light" w:eastAsia="Pretendard Light" w:hAnsi="Pretendard Light" w:cs="Microsoft GothicNeo"/>
          <w:b/>
          <w:bCs/>
        </w:rPr>
      </w:pPr>
    </w:p>
    <w:p w14:paraId="2A216AE1" w14:textId="77777777" w:rsidR="00327617" w:rsidRDefault="00327617" w:rsidP="00B274C8">
      <w:pPr>
        <w:rPr>
          <w:rFonts w:ascii="Pretendard Light" w:eastAsia="Pretendard Light" w:hAnsi="Pretendard Light" w:cs="Microsoft GothicNeo"/>
          <w:b/>
          <w:bCs/>
        </w:rPr>
      </w:pPr>
    </w:p>
    <w:p w14:paraId="378283ED" w14:textId="77777777" w:rsidR="00327617" w:rsidRDefault="00327617" w:rsidP="00B274C8">
      <w:pPr>
        <w:rPr>
          <w:rFonts w:ascii="Pretendard Light" w:eastAsia="Pretendard Light" w:hAnsi="Pretendard Light" w:cs="Microsoft GothicNeo"/>
          <w:b/>
          <w:bCs/>
        </w:rPr>
      </w:pPr>
    </w:p>
    <w:p w14:paraId="02233B49" w14:textId="7A6CC9E7" w:rsidR="00557047" w:rsidRPr="00FF4E9E" w:rsidRDefault="00B50190"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lastRenderedPageBreak/>
        <w:t>(</w:t>
      </w:r>
      <w:r w:rsidR="00557047" w:rsidRPr="00FF4E9E">
        <w:rPr>
          <w:rFonts w:ascii="Pretendard Light" w:eastAsia="Pretendard Light" w:hAnsi="Pretendard Light" w:cs="Microsoft GothicNeo"/>
          <w:b/>
          <w:bCs/>
        </w:rPr>
        <w:t>6) 정규 교육과정 내 경제교육 관련 분석 및 차별점 도출</w:t>
      </w:r>
    </w:p>
    <w:p w14:paraId="2AC62BB8" w14:textId="5203D01C" w:rsidR="00557047" w:rsidRPr="00FF4E9E" w:rsidRDefault="00EA7983"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557047" w:rsidRPr="00FF4E9E">
        <w:rPr>
          <w:rFonts w:ascii="Pretendard Light" w:eastAsia="Pretendard Light" w:hAnsi="Pretendard Light" w:cs="Microsoft GothicNeo"/>
        </w:rPr>
        <w:t>교과서 분석</w:t>
      </w:r>
    </w:p>
    <w:p w14:paraId="0F87E985"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[중학교 사회 1]</w:t>
      </w:r>
      <w:r w:rsidRPr="00FF4E9E">
        <w:rPr>
          <w:rFonts w:ascii="Pretendard Light" w:eastAsia="Pretendard Light" w:hAnsi="Pretendard Light" w:cs="Calibri"/>
        </w:rPr>
        <w:t> </w:t>
      </w:r>
    </w:p>
    <w:p w14:paraId="6C164537"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관련 내용 없음</w:t>
      </w:r>
    </w:p>
    <w:p w14:paraId="2D6A4E23" w14:textId="77777777" w:rsidR="00557047" w:rsidRPr="00FF4E9E" w:rsidRDefault="00557047" w:rsidP="00B274C8">
      <w:pPr>
        <w:rPr>
          <w:rFonts w:ascii="Pretendard Light" w:eastAsia="Pretendard Light" w:hAnsi="Pretendard Light" w:cs="Microsoft GothicNeo"/>
        </w:rPr>
      </w:pPr>
    </w:p>
    <w:p w14:paraId="624451A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[중학교 사회 2]</w:t>
      </w:r>
      <w:r w:rsidRPr="00FF4E9E">
        <w:rPr>
          <w:rFonts w:ascii="Pretendard Light" w:eastAsia="Pretendard Light" w:hAnsi="Pretendard Light" w:cs="Calibri"/>
        </w:rPr>
        <w:t> </w:t>
      </w:r>
    </w:p>
    <w:p w14:paraId="71FC812D"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대단원 2. 경제생활과 선택</w:t>
      </w:r>
    </w:p>
    <w:p w14:paraId="7EF4869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소단원 2. 안정적인 경제생활 (미래엔 중등 사회 2 p. 34-38)</w:t>
      </w:r>
    </w:p>
    <w:p w14:paraId="05DB662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 목표: 일생에 이루어지는 경제생활을 분석하여 설명할 수 있다.</w:t>
      </w:r>
    </w:p>
    <w:p w14:paraId="238C0DA8" w14:textId="77777777" w:rsidR="00472882" w:rsidRPr="00FF4E9E" w:rsidRDefault="00472882" w:rsidP="00B274C8">
      <w:pPr>
        <w:rPr>
          <w:rFonts w:ascii="Pretendard Light" w:eastAsia="Pretendard Light" w:hAnsi="Pretendard Light" w:cs="Microsoft GothicNeo"/>
        </w:rPr>
      </w:pPr>
    </w:p>
    <w:p w14:paraId="0E82FE58" w14:textId="461BB388"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일생 동안의 경제생활은 어떻게 이루어질까?</w:t>
      </w:r>
      <w:r w:rsidRPr="00FF4E9E">
        <w:rPr>
          <w:rFonts w:ascii="Pretendard Light" w:eastAsia="Pretendard Light" w:hAnsi="Pretendard Light" w:cs="Microsoft GothicNeo"/>
        </w:rPr>
        <w:t>]</w:t>
      </w:r>
    </w:p>
    <w:p w14:paraId="52643296"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학습내용: 생애주기에 따른 소득과 소비의 변화</w:t>
      </w:r>
      <w:r w:rsidRPr="00FF4E9E">
        <w:rPr>
          <w:rFonts w:ascii="Pretendard Light" w:eastAsia="Pretendard Light" w:hAnsi="Pretendard Light" w:cs="Calibri"/>
        </w:rPr>
        <w:t> </w:t>
      </w:r>
    </w:p>
    <w:p w14:paraId="68F57C4E" w14:textId="5EA6041F"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유소년기: 부모의 소득에 의존해 소비 활동을 하는 시기, 바람직한 경제 태도</w:t>
      </w:r>
      <w:r w:rsidR="00B054A8">
        <w:rPr>
          <w:rFonts w:ascii="Pretendard Light" w:eastAsia="Pretendard Light" w:hAnsi="Pretendard Light" w:cs="Microsoft GothicNeo" w:hint="eastAsia"/>
        </w:rPr>
        <w:t xml:space="preserve"> 및</w:t>
      </w:r>
      <w:r w:rsidRPr="00FF4E9E">
        <w:rPr>
          <w:rFonts w:ascii="Pretendard Light" w:eastAsia="Pretendard Light" w:hAnsi="Pretendard Light" w:cs="Microsoft GothicNeo"/>
        </w:rPr>
        <w:t xml:space="preserve"> 습관을 형성</w:t>
      </w:r>
      <w:r w:rsidR="00B054A8">
        <w:rPr>
          <w:rFonts w:ascii="Pretendard Light" w:eastAsia="Pretendard Light" w:hAnsi="Pretendard Light" w:cs="Microsoft GothicNeo" w:hint="eastAsia"/>
        </w:rPr>
        <w:t>함이</w:t>
      </w:r>
      <w:r w:rsidRPr="00FF4E9E">
        <w:rPr>
          <w:rFonts w:ascii="Pretendard Light" w:eastAsia="Pretendard Light" w:hAnsi="Pretendard Light" w:cs="Microsoft GothicNeo"/>
        </w:rPr>
        <w:t xml:space="preserve"> 중요</w:t>
      </w:r>
    </w:p>
    <w:p w14:paraId="79367D65" w14:textId="77777777" w:rsidR="00B274C8" w:rsidRPr="00FF4E9E" w:rsidRDefault="00B274C8" w:rsidP="00B274C8">
      <w:pPr>
        <w:rPr>
          <w:rFonts w:ascii="Pretendard Light" w:eastAsia="Pretendard Light" w:hAnsi="Pretendard Light" w:cs="Microsoft GothicNeo"/>
        </w:rPr>
      </w:pPr>
    </w:p>
    <w:p w14:paraId="45D75390" w14:textId="7385FD63"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자산과 신용을 어떻게 관리해야 할까?</w:t>
      </w:r>
      <w:r w:rsidRPr="00FF4E9E">
        <w:rPr>
          <w:rFonts w:ascii="Pretendard Light" w:eastAsia="Pretendard Light" w:hAnsi="Pretendard Light" w:cs="Microsoft GothicNeo"/>
        </w:rPr>
        <w:t>]</w:t>
      </w:r>
    </w:p>
    <w:p w14:paraId="70ADA5C8"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학습내용: 자산과 자산관리의 개념, 자산관리의 세 가지 원칙(안정성, 수익성, 유동성), 신용관리</w:t>
      </w:r>
    </w:p>
    <w:p w14:paraId="50BDEE2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신용: 개인의 경제적 지불 능력 또는 지불 능력에 관한 사회적 평가</w:t>
      </w:r>
    </w:p>
    <w:p w14:paraId="456A2A60" w14:textId="47D8DB67"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신용 관리법: 평소 자신의 신용 점수에 관심 갖기, 소액이라도 절대 연체하지 않기, </w:t>
      </w:r>
      <w:r w:rsidR="00B054A8">
        <w:rPr>
          <w:rFonts w:ascii="Pretendard Light" w:eastAsia="Pretendard Light" w:hAnsi="Pretendard Light" w:cs="Microsoft GothicNeo"/>
        </w:rPr>
        <w:br/>
      </w:r>
      <w:r w:rsidRPr="00FF4E9E">
        <w:rPr>
          <w:rFonts w:ascii="Pretendard Light" w:eastAsia="Pretendard Light" w:hAnsi="Pretendard Light" w:cs="Microsoft GothicNeo"/>
        </w:rPr>
        <w:t>대출은 감당할 수 있는 범위까지만 받기, 주거래 은행 만들기</w:t>
      </w:r>
    </w:p>
    <w:p w14:paraId="74ECD872" w14:textId="77777777" w:rsidR="00B054A8" w:rsidRPr="00FF4E9E" w:rsidRDefault="00B054A8" w:rsidP="00B274C8">
      <w:pPr>
        <w:rPr>
          <w:rFonts w:ascii="Pretendard Light" w:eastAsia="Pretendard Light" w:hAnsi="Pretendard Light" w:cs="Microsoft GothicNeo"/>
        </w:rPr>
      </w:pPr>
    </w:p>
    <w:p w14:paraId="14E88875" w14:textId="5A19A4CA" w:rsidR="00557047" w:rsidRPr="00F826A9" w:rsidRDefault="00557047" w:rsidP="00F826A9">
      <w:pPr>
        <w:pStyle w:val="a8"/>
        <w:numPr>
          <w:ilvl w:val="0"/>
          <w:numId w:val="40"/>
        </w:numPr>
        <w:ind w:leftChars="0"/>
        <w:rPr>
          <w:rFonts w:ascii="Pretendard Light" w:eastAsia="Pretendard Light" w:hAnsi="Pretendard Light" w:cs="Microsoft GothicNeo"/>
        </w:rPr>
      </w:pPr>
      <w:r w:rsidRPr="00F826A9">
        <w:rPr>
          <w:rFonts w:ascii="Pretendard Light" w:eastAsia="Pretendard Light" w:hAnsi="Pretendard Light" w:cs="Microsoft GothicNeo"/>
        </w:rPr>
        <w:t xml:space="preserve"> (활동) 나의 경제생활 목표 설정하기</w:t>
      </w:r>
    </w:p>
    <w:p w14:paraId="07C280C8" w14:textId="77777777" w:rsidR="0032761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인생 각 시기에 이루고 싶은 꿈과 목표를 쓰고 필요한 비용을 어떻게 </w:t>
      </w:r>
      <w:r w:rsidR="00327617" w:rsidRPr="00FF4E9E">
        <w:rPr>
          <w:rFonts w:ascii="Pretendard Light" w:eastAsia="Pretendard Light" w:hAnsi="Pretendard Light" w:cs="Microsoft GothicNeo" w:hint="eastAsia"/>
        </w:rPr>
        <w:t xml:space="preserve">마련할지 </w:t>
      </w:r>
      <w:r w:rsidR="00327617">
        <w:rPr>
          <w:rFonts w:ascii="Pretendard Light" w:eastAsia="Pretendard Light" w:hAnsi="Pretendard Light" w:cs="Microsoft GothicNeo" w:hint="eastAsia"/>
        </w:rPr>
        <w:t>구체적</w:t>
      </w:r>
      <w:r w:rsidRPr="00FF4E9E">
        <w:rPr>
          <w:rFonts w:ascii="Pretendard Light" w:eastAsia="Pretendard Light" w:hAnsi="Pretendard Light" w:cs="Microsoft GothicNeo"/>
        </w:rPr>
        <w:t xml:space="preserve"> 계획을 설정하는 활동</w:t>
      </w:r>
    </w:p>
    <w:p w14:paraId="37C7B357" w14:textId="0B20E374" w:rsidR="00557047" w:rsidRDefault="00F826A9" w:rsidP="00B274C8">
      <w:pPr>
        <w:rPr>
          <w:rFonts w:ascii="Pretendard Light" w:eastAsia="Pretendard Light" w:hAnsi="Pretendard Light" w:cs="Microsoft GothicNeo"/>
        </w:rPr>
      </w:pPr>
      <w:r>
        <w:rPr>
          <w:rFonts w:ascii="Pretendard Light" w:eastAsia="Pretendard Light" w:hAnsi="Pretendard Light" w:cs="Microsoft GothicNeo"/>
        </w:rPr>
        <w:br/>
      </w:r>
      <w:r w:rsidRPr="00FF4E9E">
        <w:rPr>
          <w:rFonts w:ascii="Pretendard Light" w:eastAsia="Pretendard Light" w:hAnsi="Pretendard Light" w:cs="Microsoft GothicNeo"/>
          <w:noProof/>
        </w:rPr>
        <w:drawing>
          <wp:inline distT="0" distB="0" distL="0" distR="0" wp14:anchorId="1BF906AE" wp14:editId="3B82094B">
            <wp:extent cx="2991142" cy="2645228"/>
            <wp:effectExtent l="0" t="0" r="0" b="3175"/>
            <wp:docPr id="1866469480" name="그림 3" descr="텍스트, 스크린샷, 폰트, 번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69480" name="그림 3" descr="텍스트, 스크린샷, 폰트, 번호이(가) 표시된 사진&#10;&#10;AI 생성 콘텐츠는 정확하지 않을 수 있습니다."/>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6957" cy="2650371"/>
                    </a:xfrm>
                    <a:prstGeom prst="rect">
                      <a:avLst/>
                    </a:prstGeom>
                    <a:noFill/>
                    <a:ln>
                      <a:noFill/>
                    </a:ln>
                  </pic:spPr>
                </pic:pic>
              </a:graphicData>
            </a:graphic>
          </wp:inline>
        </w:drawing>
      </w:r>
      <w:r w:rsidR="00557047" w:rsidRPr="00FF4E9E">
        <w:rPr>
          <w:rFonts w:ascii="Pretendard Light" w:eastAsia="Pretendard Light" w:hAnsi="Pretendard Light" w:cs="Microsoft GothicNeo"/>
        </w:rPr>
        <w:br/>
      </w:r>
    </w:p>
    <w:p w14:paraId="134C6789" w14:textId="4BD32F81" w:rsidR="00557047" w:rsidRPr="001076E2" w:rsidRDefault="00557047" w:rsidP="00B274C8">
      <w:pPr>
        <w:rPr>
          <w:rFonts w:ascii="Pretendard Light" w:eastAsia="Pretendard Light" w:hAnsi="Pretendard Light" w:cs="Calibri"/>
        </w:rPr>
      </w:pPr>
      <w:r w:rsidRPr="00FF4E9E">
        <w:rPr>
          <w:rFonts w:ascii="Pretendard Light" w:eastAsia="Pretendard Light" w:hAnsi="Pretendard Light" w:cs="Microsoft GothicNeo"/>
        </w:rPr>
        <w:lastRenderedPageBreak/>
        <w:t>[통합사회 1]</w:t>
      </w:r>
      <w:r w:rsidRPr="00FF4E9E">
        <w:rPr>
          <w:rFonts w:ascii="Pretendard Light" w:eastAsia="Pretendard Light" w:hAnsi="Pretendard Light" w:cs="Calibri"/>
        </w:rPr>
        <w:t> </w:t>
      </w:r>
    </w:p>
    <w:p w14:paraId="752CC112"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관련 내용 없음</w:t>
      </w:r>
    </w:p>
    <w:p w14:paraId="50F7B943" w14:textId="77777777" w:rsidR="00557047" w:rsidRPr="00FF4E9E" w:rsidRDefault="00557047" w:rsidP="00B274C8">
      <w:pPr>
        <w:rPr>
          <w:rFonts w:ascii="Pretendard Light" w:eastAsia="Pretendard Light" w:hAnsi="Pretendard Light" w:cs="Microsoft GothicNeo"/>
        </w:rPr>
      </w:pPr>
    </w:p>
    <w:p w14:paraId="4A8B249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[통합사회 2]</w:t>
      </w:r>
    </w:p>
    <w:p w14:paraId="5706B7B9"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대단원 2. 사회 정의와 불평등</w:t>
      </w:r>
    </w:p>
    <w:p w14:paraId="37C3275F" w14:textId="015F1E35"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소단원 5. 정의로운 사회 실현을 위한 노력</w:t>
      </w:r>
      <w:r w:rsidR="00150FB9"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(미래엔 통합사회2 p.61)</w:t>
      </w:r>
    </w:p>
    <w:p w14:paraId="54CA4851" w14:textId="27D0F2B6"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 목표: 정의로운 사회 실현을 위한 제도와 시민으로서</w:t>
      </w:r>
      <w:r w:rsidR="00F61192"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실천 방안을 제안할 수 있다.</w:t>
      </w:r>
    </w:p>
    <w:p w14:paraId="6F453F56" w14:textId="77777777" w:rsidR="00557047" w:rsidRPr="00FF4E9E" w:rsidRDefault="00557047" w:rsidP="00B274C8">
      <w:pPr>
        <w:rPr>
          <w:rFonts w:ascii="Pretendard Light" w:eastAsia="Pretendard Light" w:hAnsi="Pretendard Light" w:cs="Microsoft GothicNeo"/>
        </w:rPr>
      </w:pPr>
    </w:p>
    <w:p w14:paraId="4E9BC65E" w14:textId="6DDD7FC9"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사회 복지 제도</w:t>
      </w:r>
      <w:r w:rsidRPr="00FF4E9E">
        <w:rPr>
          <w:rFonts w:ascii="Pretendard Light" w:eastAsia="Pretendard Light" w:hAnsi="Pretendard Light" w:cs="Microsoft GothicNeo"/>
        </w:rPr>
        <w:t>]</w:t>
      </w:r>
    </w:p>
    <w:p w14:paraId="0BB79F79" w14:textId="77777777"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사회 보험: 일정 수준의 소득이 있는 개인, 기업, 정부가 보험료를 분담하여 질병이나 실업, 사고 등 구성원에게 발생하는 사회적 위험에 대비하는 제도. 민간 보험과 달리 국가가 운영함. 의무 가입. </w:t>
      </w:r>
    </w:p>
    <w:p w14:paraId="4915F55D" w14:textId="6475868C"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보험료는 경제적 능력에 따라 부담</w:t>
      </w:r>
      <w:r w:rsidR="00766EB2" w:rsidRPr="00FF4E9E">
        <w:rPr>
          <w:rFonts w:ascii="Pretendard Light" w:eastAsia="Pretendard Light" w:hAnsi="Pretendard Light" w:cs="Microsoft GothicNeo"/>
        </w:rPr>
        <w:t>한다.</w:t>
      </w:r>
    </w:p>
    <w:p w14:paraId="6A72DC3B" w14:textId="77777777" w:rsidR="00557047" w:rsidRPr="00FF4E9E" w:rsidRDefault="00557047" w:rsidP="00B274C8">
      <w:pPr>
        <w:rPr>
          <w:rFonts w:ascii="Pretendard Light" w:eastAsia="Pretendard Light" w:hAnsi="Pretendard Light" w:cs="Microsoft GothicNeo"/>
        </w:rPr>
      </w:pPr>
    </w:p>
    <w:p w14:paraId="5377AF68"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대단원 3. 시장경제와 지속가능발전</w:t>
      </w:r>
    </w:p>
    <w:p w14:paraId="3190F8CE"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소단원 4. 자산 관리와 금융 생활 설계 (미래엔 통합사회 2 p. 87-p.92)</w:t>
      </w:r>
    </w:p>
    <w:p w14:paraId="7094286E" w14:textId="77777777"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학습 목표: 자산 관리의 원칙과 금융 자산의 특징을 이해하고 경제적, 사회적 환경의 변화를 고려하여 </w:t>
      </w:r>
    </w:p>
    <w:p w14:paraId="7137CF09" w14:textId="7FD24033"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금융 생활을 설계할 수 있다.</w:t>
      </w:r>
    </w:p>
    <w:p w14:paraId="45AB8C94" w14:textId="77777777" w:rsidR="00121504" w:rsidRDefault="00121504" w:rsidP="00B274C8">
      <w:pPr>
        <w:rPr>
          <w:rFonts w:ascii="Pretendard Light" w:eastAsia="Pretendard Light" w:hAnsi="Pretendard Light" w:cs="Microsoft GothicNeo"/>
        </w:rPr>
      </w:pPr>
    </w:p>
    <w:p w14:paraId="050E7626" w14:textId="27C1822C"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자산 관리의 기본 원칙은 무엇일까?</w:t>
      </w:r>
      <w:r w:rsidRPr="00FF4E9E">
        <w:rPr>
          <w:rFonts w:ascii="Pretendard Light" w:eastAsia="Pretendard Light" w:hAnsi="Pretendard Light" w:cs="Microsoft GothicNeo"/>
        </w:rPr>
        <w:t>]</w:t>
      </w:r>
    </w:p>
    <w:p w14:paraId="16D7363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학습내용: 자산의 개념과 자산관리의 세 가지 원칙</w:t>
      </w:r>
    </w:p>
    <w:p w14:paraId="6FDF1587" w14:textId="3D7FFEE6" w:rsidR="00B054A8"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자산: 경제 주체가 소유한 유 · 무형의 재산</w:t>
      </w:r>
      <w:r w:rsidRPr="00FF4E9E">
        <w:rPr>
          <w:rFonts w:ascii="Pretendard Light" w:eastAsia="Pretendard Light" w:hAnsi="Pretendard Light" w:cs="Calibri"/>
        </w:rPr>
        <w:t> </w:t>
      </w:r>
    </w:p>
    <w:p w14:paraId="151256FC" w14:textId="77777777" w:rsidR="00B054A8" w:rsidRDefault="00B054A8" w:rsidP="00B274C8">
      <w:pPr>
        <w:rPr>
          <w:rFonts w:ascii="Pretendard Light" w:eastAsia="Pretendard Light" w:hAnsi="Pretendard Light" w:cs="Microsoft GothicNeo"/>
        </w:rPr>
      </w:pPr>
    </w:p>
    <w:p w14:paraId="58608F6E" w14:textId="5C49C4DE"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자산관리의 원칙</w:t>
      </w:r>
    </w:p>
    <w:p w14:paraId="0B6B48BB"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안전성: 투자한 자산의 가치가 보전될 수 있는 정도</w:t>
      </w:r>
      <w:r w:rsidRPr="00FF4E9E">
        <w:rPr>
          <w:rFonts w:ascii="Pretendard Light" w:eastAsia="Pretendard Light" w:hAnsi="Pretendard Light" w:cs="Calibri"/>
        </w:rPr>
        <w:t> </w:t>
      </w:r>
    </w:p>
    <w:p w14:paraId="2DD1D246"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수익성: 투자한 자산의 가치 상승이나 이자 수익 등을 기대할 수 있는 정도</w:t>
      </w:r>
    </w:p>
    <w:p w14:paraId="657CA4F0"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유동성: 보유하고 있는 자산을 현금으로 쉽게 바꿀 수 있는 정도 (=환금성)</w:t>
      </w:r>
    </w:p>
    <w:p w14:paraId="79D07F66" w14:textId="77777777" w:rsidR="00557047" w:rsidRPr="00FF4E9E" w:rsidRDefault="00557047" w:rsidP="00B274C8">
      <w:pPr>
        <w:rPr>
          <w:rFonts w:ascii="Pretendard Light" w:eastAsia="Pretendard Light" w:hAnsi="Pretendard Light" w:cs="Microsoft GothicNeo"/>
        </w:rPr>
      </w:pPr>
    </w:p>
    <w:p w14:paraId="4EB461B1" w14:textId="4A3AE7B2"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t>[</w:t>
      </w:r>
      <w:r w:rsidR="00557047" w:rsidRPr="00FF4E9E">
        <w:rPr>
          <w:rFonts w:ascii="Pretendard Light" w:eastAsia="Pretendard Light" w:hAnsi="Pretendard Light" w:cs="Microsoft GothicNeo"/>
        </w:rPr>
        <w:t>금융 자산의 종류와 특징은 무엇일까?</w:t>
      </w:r>
      <w:r w:rsidRPr="00FF4E9E">
        <w:rPr>
          <w:rFonts w:ascii="Pretendard Light" w:eastAsia="Pretendard Light" w:hAnsi="Pretendard Light" w:cs="Microsoft GothicNeo"/>
        </w:rPr>
        <w:t>]</w:t>
      </w:r>
    </w:p>
    <w:p w14:paraId="7914A408"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학습내용: 금융 자산의 종류 (예금, 주식, 채권)와 특징</w:t>
      </w:r>
    </w:p>
    <w:p w14:paraId="27E5B3DB"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예금: 금융 기관에 돈을 맡기고 일정한 이자를 받는 금융 자산, 유동성 높음, 안정성 높음,</w:t>
      </w:r>
      <w:r w:rsidRPr="00FF4E9E">
        <w:rPr>
          <w:rFonts w:ascii="Pretendard Light" w:eastAsia="Pretendard Light" w:hAnsi="Pretendard Light" w:cs="Calibri"/>
        </w:rPr>
        <w:t> </w:t>
      </w:r>
    </w:p>
    <w:p w14:paraId="3231903B"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수익성 낮음 (요구불 예금/저축성 예금)</w:t>
      </w:r>
    </w:p>
    <w:p w14:paraId="3276FFB3" w14:textId="745ECA2A"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주식: 주식회사의 주주로서 회사의 의사 결정이나 이익 배당 등에 관한 권리를 행사할 수 있음.</w:t>
      </w:r>
      <w:r w:rsidR="00121504">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일반적으로 유동성 높음, 수익성 높음, 안전성 낮음</w:t>
      </w:r>
    </w:p>
    <w:p w14:paraId="1A3C4ED2" w14:textId="3D291B3A"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채권: 정부, 지방 자치 단체, 공공 기관, 기업 등이 자금 조달을 위해 돈을 빌리면서 미래에 원리금을 지급할 것을 약속한 일종의 차용 증서. </w:t>
      </w:r>
      <w:r w:rsidR="001076E2">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주식보다 안전성이 높음, 예금보다 수익성은 높지만 안전성이 낮음.</w:t>
      </w:r>
    </w:p>
    <w:p w14:paraId="5AEE5DB5" w14:textId="72C3DF45" w:rsidR="00557047" w:rsidRPr="00FF4E9E" w:rsidRDefault="00472882"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w:t>
      </w:r>
      <w:r w:rsidR="00557047" w:rsidRPr="00FF4E9E">
        <w:rPr>
          <w:rFonts w:ascii="Pretendard Light" w:eastAsia="Pretendard Light" w:hAnsi="Pretendard Light" w:cs="Microsoft GothicNeo"/>
        </w:rPr>
        <w:t>미래의 금융 생활을 어떻게 설계해야 할까?</w:t>
      </w:r>
      <w:r w:rsidRPr="00FF4E9E">
        <w:rPr>
          <w:rFonts w:ascii="Pretendard Light" w:eastAsia="Pretendard Light" w:hAnsi="Pretendard Light" w:cs="Microsoft GothicNeo"/>
        </w:rPr>
        <w:t>]</w:t>
      </w:r>
    </w:p>
    <w:p w14:paraId="058DD81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학습내용: 생애주기에 따른 수입과 지출의 변화, 재무설계</w:t>
      </w:r>
    </w:p>
    <w:p w14:paraId="2DA80DC7" w14:textId="77777777" w:rsidR="00557047"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생애주기: 인간의 일생을 시간의 흐름에 따라 나눈 단계</w:t>
      </w:r>
    </w:p>
    <w:p w14:paraId="074F4BC3" w14:textId="77777777" w:rsidR="00B054A8" w:rsidRPr="00FF4E9E" w:rsidRDefault="00B054A8" w:rsidP="00B274C8">
      <w:pPr>
        <w:rPr>
          <w:rFonts w:ascii="Pretendard Light" w:eastAsia="Pretendard Light" w:hAnsi="Pretendard Light" w:cs="Microsoft GothicNeo"/>
        </w:rPr>
      </w:pPr>
    </w:p>
    <w:p w14:paraId="232544D7"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수입과 지출</w:t>
      </w:r>
    </w:p>
    <w:p w14:paraId="67CEB2C3"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청년기: 수입 적고 지출 많음 (취업 전 또는 초기)</w:t>
      </w:r>
    </w:p>
    <w:p w14:paraId="7FACC7B1"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장년기: 수입 최고조, 지출보다 수입 많음 (자산 축적기)</w:t>
      </w:r>
    </w:p>
    <w:p w14:paraId="2275BDE0"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노년기: 수입 급감, 지출 초과 (소득 없는 소비기)</w:t>
      </w:r>
    </w:p>
    <w:p w14:paraId="1A01F57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장기적인 시각에서 계획적으로 자산을 설계할 필요가 있음</w:t>
      </w:r>
    </w:p>
    <w:p w14:paraId="5833C8AD" w14:textId="77777777" w:rsidR="00557047" w:rsidRPr="00FF4E9E" w:rsidRDefault="00557047" w:rsidP="00B274C8">
      <w:pPr>
        <w:rPr>
          <w:rFonts w:ascii="Pretendard Light" w:eastAsia="Pretendard Light" w:hAnsi="Pretendard Light" w:cs="Microsoft GothicNeo"/>
        </w:rPr>
      </w:pPr>
    </w:p>
    <w:p w14:paraId="55A66FE2"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재무설계: 개인이나 가계의 경제생활 목표를 이루기 위해 자산을 효율적으로 관리하는 것</w:t>
      </w:r>
      <w:r w:rsidRPr="00FF4E9E">
        <w:rPr>
          <w:rFonts w:ascii="Pretendard Light" w:eastAsia="Pretendard Light" w:hAnsi="Pretendard Light" w:cs="Calibri"/>
        </w:rPr>
        <w:t> </w:t>
      </w:r>
    </w:p>
    <w:p w14:paraId="6D1F258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과정: 구체적인 재무 목표 설정-&gt;현재 자신의 재무 상태 파악-&gt; 실행 및 점검-&gt; 조정</w:t>
      </w:r>
      <w:r w:rsidRPr="00FF4E9E">
        <w:rPr>
          <w:rFonts w:ascii="Pretendard Light" w:eastAsia="Pretendard Light" w:hAnsi="Pretendard Light" w:cs="Calibri"/>
        </w:rPr>
        <w:t> </w:t>
      </w:r>
    </w:p>
    <w:p w14:paraId="5EF0034F"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 금융 의사 결정에 영향을 주는 외부 요인</w:t>
      </w:r>
    </w:p>
    <w:p w14:paraId="38BBE85C" w14:textId="13D7C0A9"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금리: 상승 시-&gt; 예금/채권 선호 증가, 대출</w:t>
      </w:r>
      <w:r w:rsidR="00472882" w:rsidRPr="00FF4E9E">
        <w:rPr>
          <w:rFonts w:ascii="Pretendard Light" w:eastAsia="Pretendard Light" w:hAnsi="Pretendard Light" w:cs="Microsoft GothicNeo"/>
        </w:rPr>
        <w:t>, 투자</w:t>
      </w:r>
      <w:r w:rsidRPr="00FF4E9E">
        <w:rPr>
          <w:rFonts w:ascii="Pretendard Light" w:eastAsia="Pretendard Light" w:hAnsi="Pretendard Light" w:cs="Microsoft GothicNeo"/>
        </w:rPr>
        <w:t xml:space="preserve"> 위축</w:t>
      </w:r>
    </w:p>
    <w:p w14:paraId="1BCDD22A"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하락 시 -&gt; 수익성 높은 투자 확대, 대출 증가</w:t>
      </w:r>
    </w:p>
    <w:p w14:paraId="42044656"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기타 요인: 물가, 환율, 경기 변동, 정부 정책, 국제 관계 변화 등</w:t>
      </w:r>
      <w:r w:rsidRPr="00FF4E9E">
        <w:rPr>
          <w:rFonts w:ascii="Pretendard Light" w:eastAsia="Pretendard Light" w:hAnsi="Pretendard Light" w:cs="Calibri"/>
        </w:rPr>
        <w:t> </w:t>
      </w:r>
    </w:p>
    <w:p w14:paraId="390B2A1C" w14:textId="7777777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단일 요인이 아니라, 여러 가지 복합적인 요인의 작용을 고려하여 판단하는 것이 중요</w:t>
      </w:r>
    </w:p>
    <w:p w14:paraId="5D95C840" w14:textId="24E3F76E" w:rsidR="00F61192" w:rsidRPr="00FF4E9E" w:rsidRDefault="00F61192" w:rsidP="00B274C8">
      <w:pPr>
        <w:rPr>
          <w:rFonts w:ascii="Pretendard Light" w:eastAsia="Pretendard Light" w:hAnsi="Pretendard Light" w:cs="Microsoft GothicNeo"/>
        </w:rPr>
      </w:pPr>
    </w:p>
    <w:p w14:paraId="527F80C8" w14:textId="7AF0EB3F" w:rsidR="00557047" w:rsidRPr="00914424" w:rsidRDefault="00557047" w:rsidP="00B274C8">
      <w:pPr>
        <w:rPr>
          <w:rFonts w:ascii="Pretendard Light" w:eastAsia="Pretendard Light" w:hAnsi="Pretendard Light" w:cs="Microsoft GothicNeo"/>
          <w:b/>
          <w:bCs/>
          <w:sz w:val="24"/>
          <w:szCs w:val="24"/>
        </w:rPr>
      </w:pPr>
      <w:r w:rsidRPr="00914424">
        <w:rPr>
          <w:rFonts w:ascii="Pretendard Light" w:eastAsia="Pretendard Light" w:hAnsi="Pretendard Light" w:cs="Microsoft GothicNeo"/>
          <w:b/>
          <w:bCs/>
          <w:sz w:val="24"/>
          <w:szCs w:val="24"/>
        </w:rPr>
        <w:t xml:space="preserve">2) </w:t>
      </w:r>
      <w:r w:rsidR="00085034" w:rsidRPr="00914424">
        <w:rPr>
          <w:rFonts w:ascii="Pretendard Light" w:eastAsia="Pretendard Light" w:hAnsi="Pretendard Light" w:cs="Microsoft GothicNeo"/>
          <w:b/>
          <w:bCs/>
          <w:sz w:val="24"/>
          <w:szCs w:val="24"/>
        </w:rPr>
        <w:t xml:space="preserve">유사프로그램 분석 및 </w:t>
      </w:r>
      <w:r w:rsidRPr="00914424">
        <w:rPr>
          <w:rFonts w:ascii="Pretendard Light" w:eastAsia="Pretendard Light" w:hAnsi="Pretendard Light" w:cs="Microsoft GothicNeo"/>
          <w:b/>
          <w:bCs/>
          <w:sz w:val="24"/>
          <w:szCs w:val="24"/>
        </w:rPr>
        <w:t>차별점 도출</w:t>
      </w:r>
    </w:p>
    <w:p w14:paraId="3FBCFE0C" w14:textId="70C68EDB"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생애주기와 관련하여 중학교 교과서에서는 유소년기부터 청년기, 장년기, 노년기까지 생애주기를</w:t>
      </w:r>
      <w:r w:rsidR="00B054A8">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포괄적으로 다루고 있으며, 고등학교 교과서에서는 유소년기를 제외한 청년기 이후의 생애주기를 중심으로 학습함. 학습자들은 생애주기별 소득과 소비에 대한 기본적인 이해를 갖추고 있</w:t>
      </w:r>
      <w:r w:rsidR="00B821CF" w:rsidRPr="00FF4E9E">
        <w:rPr>
          <w:rFonts w:ascii="Pretendard Light" w:eastAsia="Pretendard Light" w:hAnsi="Pretendard Light" w:cs="Microsoft GothicNeo"/>
        </w:rPr>
        <w:t>다.</w:t>
      </w:r>
    </w:p>
    <w:p w14:paraId="506ADDAA" w14:textId="0425E51D"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중등 교육과정에서는 자산관리와 관련하여 ‘신용’에 대해 학습하고, 고등교육과정에서는 예금, 채권, 주식에 관해 학습</w:t>
      </w:r>
      <w:r w:rsidR="00B821CF" w:rsidRPr="00FF4E9E">
        <w:rPr>
          <w:rFonts w:ascii="Pretendard Light" w:eastAsia="Pretendard Light" w:hAnsi="Pretendard Light" w:cs="Microsoft GothicNeo"/>
        </w:rPr>
        <w:t>한다</w:t>
      </w:r>
      <w:r w:rsidRPr="00FF4E9E">
        <w:rPr>
          <w:rFonts w:ascii="Pretendard Light" w:eastAsia="Pretendard Light" w:hAnsi="Pretendard Light" w:cs="Microsoft GothicNeo"/>
        </w:rPr>
        <w:t>. 학습자들은 신용, 예금, 채권, 주식에 대한 선수지식을 가지고 있</w:t>
      </w:r>
      <w:r w:rsidR="00B821CF" w:rsidRPr="00FF4E9E">
        <w:rPr>
          <w:rFonts w:ascii="Pretendard Light" w:eastAsia="Pretendard Light" w:hAnsi="Pretendard Light" w:cs="Microsoft GothicNeo"/>
        </w:rPr>
        <w:t>다</w:t>
      </w:r>
      <w:r w:rsidRPr="00FF4E9E">
        <w:rPr>
          <w:rFonts w:ascii="Pretendard Light" w:eastAsia="Pretendard Light" w:hAnsi="Pretendard Light" w:cs="Microsoft GothicNeo"/>
        </w:rPr>
        <w:t>.</w:t>
      </w:r>
    </w:p>
    <w:p w14:paraId="2EC696C1" w14:textId="3B48C551"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네스텝</w:t>
      </w:r>
      <w:r w:rsidR="00FD6934"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에서는 신용과 관련하여 신용카드, 체크카드로 개념을 확장해 나갈 것</w:t>
      </w:r>
      <w:r w:rsidR="00B821CF" w:rsidRPr="00FF4E9E">
        <w:rPr>
          <w:rFonts w:ascii="Pretendard Light" w:eastAsia="Pretendard Light" w:hAnsi="Pretendard Light" w:cs="Microsoft GothicNeo"/>
        </w:rPr>
        <w:t>이다.</w:t>
      </w:r>
    </w:p>
    <w:p w14:paraId="13923558" w14:textId="77777777" w:rsidR="00557047" w:rsidRPr="00FF4E9E" w:rsidRDefault="00557047" w:rsidP="00B274C8">
      <w:pPr>
        <w:rPr>
          <w:rFonts w:ascii="Pretendard Light" w:eastAsia="Pretendard Light" w:hAnsi="Pretendard Light" w:cs="Microsoft GothicNeo"/>
        </w:rPr>
      </w:pPr>
    </w:p>
    <w:p w14:paraId="6B153287" w14:textId="71C6972E"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고등 교육과정에서 자산관리 방법 중 투자에 초점을 맞춰 예금, 채권, 주식 등의 내용을 다</w:t>
      </w:r>
      <w:r w:rsidR="00B821CF" w:rsidRPr="00FF4E9E">
        <w:rPr>
          <w:rFonts w:ascii="Pretendard Light" w:eastAsia="Pretendard Light" w:hAnsi="Pretendard Light" w:cs="Microsoft GothicNeo"/>
        </w:rPr>
        <w:t>룬다</w:t>
      </w:r>
      <w:r w:rsidRPr="00FF4E9E">
        <w:rPr>
          <w:rFonts w:ascii="Pretendard Light" w:eastAsia="Pretendard Light" w:hAnsi="Pretendard Light" w:cs="Microsoft GothicNeo"/>
        </w:rPr>
        <w:t>. 네스텝</w:t>
      </w:r>
      <w:r w:rsidR="00FD6934"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에서는 예금을 중심으로 투자보다는 생계 중심의 교육을 전개할 예정</w:t>
      </w:r>
      <w:r w:rsidR="00B821CF" w:rsidRPr="00FF4E9E">
        <w:rPr>
          <w:rFonts w:ascii="Pretendard Light" w:eastAsia="Pretendard Light" w:hAnsi="Pretendard Light" w:cs="Microsoft GothicNeo"/>
        </w:rPr>
        <w:t>이다.</w:t>
      </w:r>
    </w:p>
    <w:p w14:paraId="274062C6" w14:textId="77777777" w:rsidR="00557047" w:rsidRPr="00FF4E9E" w:rsidRDefault="00557047" w:rsidP="00B274C8">
      <w:pPr>
        <w:rPr>
          <w:rFonts w:ascii="Pretendard Light" w:eastAsia="Pretendard Light" w:hAnsi="Pretendard Light" w:cs="Microsoft GothicNeo"/>
        </w:rPr>
      </w:pPr>
    </w:p>
    <w:p w14:paraId="6C1A17F9" w14:textId="3F70FF47"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고등 교육과정에서는 금리나 환율 등 거시경제 개념을 중심으로 서</w:t>
      </w:r>
      <w:r w:rsidR="00B821CF" w:rsidRPr="00FF4E9E">
        <w:rPr>
          <w:rFonts w:ascii="Pretendard Light" w:eastAsia="Pretendard Light" w:hAnsi="Pretendard Light" w:cs="Microsoft GothicNeo"/>
        </w:rPr>
        <w:t>술하였다</w:t>
      </w:r>
      <w:r w:rsidRPr="00FF4E9E">
        <w:rPr>
          <w:rFonts w:ascii="Pretendard Light" w:eastAsia="Pretendard Light" w:hAnsi="Pretendard Light" w:cs="Microsoft GothicNeo"/>
        </w:rPr>
        <w:t>.</w:t>
      </w:r>
      <w:r w:rsidRPr="00FF4E9E">
        <w:rPr>
          <w:rFonts w:ascii="Pretendard Light" w:eastAsia="Pretendard Light" w:hAnsi="Pretendard Light" w:cs="Calibri"/>
        </w:rPr>
        <w:t> </w:t>
      </w:r>
    </w:p>
    <w:p w14:paraId="4016A7B0" w14:textId="27D079BE"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학습자들은 금리나 환율, 정치적 상황 등이 나의 금융 의사 결정에 영향을 줄 수 있다는 것을 알고 있</w:t>
      </w:r>
      <w:r w:rsidR="00B821CF" w:rsidRPr="00FF4E9E">
        <w:rPr>
          <w:rFonts w:ascii="Pretendard Light" w:eastAsia="Pretendard Light" w:hAnsi="Pretendard Light" w:cs="Microsoft GothicNeo"/>
        </w:rPr>
        <w:t>다</w:t>
      </w:r>
      <w:r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b/>
          <w:bCs/>
        </w:rPr>
        <w:t>네스텝</w:t>
      </w:r>
      <w:r w:rsidR="00FD6934" w:rsidRPr="00FF4E9E">
        <w:rPr>
          <w:rFonts w:ascii="Pretendard Light" w:eastAsia="Pretendard Light" w:hAnsi="Pretendard Light" w:cs="Microsoft GothicNeo"/>
          <w:b/>
          <w:bCs/>
        </w:rPr>
        <w:t>(NeStep)에</w:t>
      </w:r>
      <w:r w:rsidRPr="00FF4E9E">
        <w:rPr>
          <w:rFonts w:ascii="Pretendard Light" w:eastAsia="Pretendard Light" w:hAnsi="Pretendard Light" w:cs="Microsoft GothicNeo"/>
          <w:b/>
          <w:bCs/>
        </w:rPr>
        <w:t>서는 거시경제의 개념을 위주로 다루기보다</w:t>
      </w:r>
      <w:r w:rsidR="000713D7" w:rsidRPr="00FF4E9E">
        <w:rPr>
          <w:rFonts w:ascii="Pretendard Light" w:eastAsia="Pretendard Light" w:hAnsi="Pretendard Light" w:cs="Microsoft GothicNeo"/>
          <w:b/>
          <w:bCs/>
        </w:rPr>
        <w:t xml:space="preserve">는, 자립을 앞둔 청년층 </w:t>
      </w:r>
      <w:r w:rsidRPr="00FF4E9E">
        <w:rPr>
          <w:rFonts w:ascii="Pretendard Light" w:eastAsia="Pretendard Light" w:hAnsi="Pretendard Light" w:cs="Microsoft GothicNeo"/>
          <w:b/>
          <w:bCs/>
        </w:rPr>
        <w:t xml:space="preserve">학습자들이 실생활의 맥락에서 </w:t>
      </w:r>
      <w:r w:rsidR="000713D7" w:rsidRPr="00FF4E9E">
        <w:rPr>
          <w:rFonts w:ascii="Pretendard Light" w:eastAsia="Pretendard Light" w:hAnsi="Pretendard Light" w:cs="Microsoft GothicNeo"/>
          <w:b/>
          <w:bCs/>
        </w:rPr>
        <w:t xml:space="preserve">이론과 응용을 포괄하는 활동을 바탕으로 금융경제 지식을 </w:t>
      </w:r>
      <w:r w:rsidRPr="00FF4E9E">
        <w:rPr>
          <w:rFonts w:ascii="Pretendard Light" w:eastAsia="Pretendard Light" w:hAnsi="Pretendard Light" w:cs="Microsoft GothicNeo"/>
          <w:b/>
          <w:bCs/>
        </w:rPr>
        <w:t>학습할 수 있도록 구성</w:t>
      </w:r>
      <w:r w:rsidR="00B821CF" w:rsidRPr="00FF4E9E">
        <w:rPr>
          <w:rFonts w:ascii="Pretendard Light" w:eastAsia="Pretendard Light" w:hAnsi="Pretendard Light" w:cs="Microsoft GothicNeo"/>
          <w:b/>
          <w:bCs/>
        </w:rPr>
        <w:t>하였다</w:t>
      </w:r>
      <w:r w:rsidRPr="00FF4E9E">
        <w:rPr>
          <w:rFonts w:ascii="Pretendard Light" w:eastAsia="Pretendard Light" w:hAnsi="Pretendard Light" w:cs="Microsoft GothicNeo"/>
          <w:b/>
          <w:bCs/>
        </w:rPr>
        <w:t>.</w:t>
      </w:r>
    </w:p>
    <w:p w14:paraId="6FE5ED19" w14:textId="03DB2F4A"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교과서에서는 유년기부터 노년기까지의 장기적인 생애 흐름을 중심으로 제시</w:t>
      </w:r>
      <w:r w:rsidR="00B821CF" w:rsidRPr="00FF4E9E">
        <w:rPr>
          <w:rFonts w:ascii="Pretendard Light" w:eastAsia="Pretendard Light" w:hAnsi="Pretendard Light" w:cs="Microsoft GothicNeo"/>
        </w:rPr>
        <w:t>하였다</w:t>
      </w:r>
      <w:r w:rsidRPr="00FF4E9E">
        <w:rPr>
          <w:rFonts w:ascii="Pretendard Light" w:eastAsia="Pretendard Light" w:hAnsi="Pretendard Light" w:cs="Microsoft GothicNeo"/>
        </w:rPr>
        <w:t>. 네스텝</w:t>
      </w:r>
      <w:r w:rsidR="00FD6934"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 xml:space="preserve">에서는 이를 바탕으로 자립 직후의 초기 생계에 초점을 맞추어 실질적인 생활계획을 수립할 수 있도록 </w:t>
      </w:r>
      <w:r w:rsidR="00B821CF" w:rsidRPr="00FF4E9E">
        <w:rPr>
          <w:rFonts w:ascii="Pretendard Light" w:eastAsia="Pretendard Light" w:hAnsi="Pretendard Light" w:cs="Microsoft GothicNeo"/>
        </w:rPr>
        <w:t>하였다.</w:t>
      </w:r>
    </w:p>
    <w:p w14:paraId="62C5D6EF" w14:textId="77777777" w:rsidR="00557047" w:rsidRPr="00FF4E9E" w:rsidRDefault="00557047" w:rsidP="00B274C8">
      <w:pPr>
        <w:rPr>
          <w:rFonts w:ascii="Pretendard Light" w:eastAsia="Pretendard Light" w:hAnsi="Pretendard Light" w:cs="Microsoft GothicNeo"/>
        </w:rPr>
      </w:pPr>
    </w:p>
    <w:p w14:paraId="7E5FB107" w14:textId="0E36B70C" w:rsidR="00557047" w:rsidRPr="00FF4E9E"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교육과정에서는 보험을 사회보장제도의 일환으로 학</w:t>
      </w:r>
      <w:r w:rsidR="00B821CF" w:rsidRPr="00FF4E9E">
        <w:rPr>
          <w:rFonts w:ascii="Pretendard Light" w:eastAsia="Pretendard Light" w:hAnsi="Pretendard Light" w:cs="Microsoft GothicNeo"/>
        </w:rPr>
        <w:t xml:space="preserve">습하였으며, </w:t>
      </w:r>
      <w:r w:rsidRPr="00FF4E9E">
        <w:rPr>
          <w:rFonts w:ascii="Pretendard Light" w:eastAsia="Pretendard Light" w:hAnsi="Pretendard Light" w:cs="Microsoft GothicNeo"/>
        </w:rPr>
        <w:t>학습자들은 국가가 운영하는 사회보험을 중심으로, 사회적 위험에 대응하기 위한 공공제도로서 보험의 개념을 알고 있</w:t>
      </w:r>
      <w:r w:rsidR="00B821CF" w:rsidRPr="00FF4E9E">
        <w:rPr>
          <w:rFonts w:ascii="Pretendard Light" w:eastAsia="Pretendard Light" w:hAnsi="Pretendard Light" w:cs="Microsoft GothicNeo"/>
        </w:rPr>
        <w:t>다</w:t>
      </w:r>
      <w:r w:rsidRPr="00FF4E9E">
        <w:rPr>
          <w:rFonts w:ascii="Pretendard Light" w:eastAsia="Pretendard Light" w:hAnsi="Pretendard Light" w:cs="Microsoft GothicNeo"/>
        </w:rPr>
        <w:t>.</w:t>
      </w:r>
    </w:p>
    <w:p w14:paraId="3FEE410D" w14:textId="78F125F1" w:rsidR="000713D7" w:rsidRPr="00914424" w:rsidRDefault="00557047" w:rsidP="00B274C8">
      <w:pPr>
        <w:rPr>
          <w:rFonts w:ascii="Pretendard Light" w:eastAsia="Pretendard Light" w:hAnsi="Pretendard Light" w:cs="Microsoft GothicNeo"/>
        </w:rPr>
      </w:pPr>
      <w:r w:rsidRPr="00FF4E9E">
        <w:rPr>
          <w:rFonts w:ascii="Pretendard Light" w:eastAsia="Pretendard Light" w:hAnsi="Pretendard Light" w:cs="Microsoft GothicNeo"/>
        </w:rPr>
        <w:t>네스텝</w:t>
      </w:r>
      <w:r w:rsidR="00FD6934"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에서는 사회보장제도로</w:t>
      </w:r>
      <w:r w:rsidR="00B55D11" w:rsidRPr="00FF4E9E">
        <w:rPr>
          <w:rFonts w:ascii="Pretendard Light" w:eastAsia="Pretendard Light" w:hAnsi="Pretendard Light" w:cs="Microsoft GothicNeo"/>
        </w:rPr>
        <w:t>써</w:t>
      </w:r>
      <w:r w:rsidRPr="00FF4E9E">
        <w:rPr>
          <w:rFonts w:ascii="Pretendard Light" w:eastAsia="Pretendard Light" w:hAnsi="Pretendard Light" w:cs="Microsoft GothicNeo"/>
        </w:rPr>
        <w:t xml:space="preserve"> 보험</w:t>
      </w:r>
      <w:r w:rsidR="000713D7" w:rsidRPr="00FF4E9E">
        <w:rPr>
          <w:rFonts w:ascii="Pretendard Light" w:eastAsia="Pretendard Light" w:hAnsi="Pretendard Light" w:cs="Microsoft GothicNeo"/>
        </w:rPr>
        <w:t>이 지니는 의의를</w:t>
      </w:r>
      <w:r w:rsidRPr="00FF4E9E">
        <w:rPr>
          <w:rFonts w:ascii="Pretendard Light" w:eastAsia="Pretendard Light" w:hAnsi="Pretendard Light" w:cs="Microsoft GothicNeo"/>
        </w:rPr>
        <w:t xml:space="preserve"> 넘어, 보험의 실질적인 기능과 합리적인 선택 기준 등에 대해 학습하며 실제 생활에서 보험을 어떻게 활용할 수 있는지에 이해하게 </w:t>
      </w:r>
      <w:r w:rsidR="00B821CF" w:rsidRPr="00FF4E9E">
        <w:rPr>
          <w:rFonts w:ascii="Pretendard Light" w:eastAsia="Pretendard Light" w:hAnsi="Pretendard Light" w:cs="Microsoft GothicNeo"/>
        </w:rPr>
        <w:t>하였다</w:t>
      </w:r>
      <w:r w:rsidRPr="00FF4E9E">
        <w:rPr>
          <w:rFonts w:ascii="Pretendard Light" w:eastAsia="Pretendard Light" w:hAnsi="Pretendard Light" w:cs="Microsoft GothicNeo"/>
        </w:rPr>
        <w:t>.</w:t>
      </w:r>
    </w:p>
    <w:p w14:paraId="00504D39" w14:textId="77777777" w:rsidR="000713D7" w:rsidRPr="00FF4E9E" w:rsidRDefault="000713D7" w:rsidP="00B274C8">
      <w:pPr>
        <w:rPr>
          <w:rFonts w:ascii="Pretendard Light" w:eastAsia="Pretendard Light" w:hAnsi="Pretendard Light" w:cs="Microsoft GothicNeo"/>
          <w:b/>
          <w:shd w:val="clear" w:color="auto" w:fill="FFF2CC"/>
        </w:rPr>
      </w:pPr>
    </w:p>
    <w:p w14:paraId="34E448DE" w14:textId="6A229887" w:rsidR="00C11BC6" w:rsidRPr="00FF4E9E" w:rsidRDefault="00B55D11" w:rsidP="00B274C8">
      <w:pPr>
        <w:rPr>
          <w:rFonts w:ascii="Pretendard Light" w:eastAsia="Pretendard Light" w:hAnsi="Pretendard Light" w:cs="Microsoft GothicNeo"/>
          <w:b/>
        </w:rPr>
      </w:pPr>
      <w:r w:rsidRPr="00FF4E9E">
        <w:rPr>
          <w:rFonts w:ascii="Pretendard Light" w:eastAsia="Pretendard Light" w:hAnsi="Pretendard Light" w:cs="Microsoft GothicNeo"/>
          <w:b/>
          <w:bCs/>
        </w:rPr>
        <w:t>(1)</w:t>
      </w:r>
      <w:r w:rsidR="00C11BC6" w:rsidRPr="00FF4E9E">
        <w:rPr>
          <w:rFonts w:ascii="Pretendard Light" w:eastAsia="Pretendard Light" w:hAnsi="Pretendard Light" w:cs="Microsoft GothicNeo"/>
          <w:b/>
          <w:bCs/>
        </w:rPr>
        <w:t xml:space="preserve"> 유사 프로그램 분석</w:t>
      </w:r>
    </w:p>
    <w:p w14:paraId="1A1DED94" w14:textId="6D777CC0" w:rsidR="00C11BC6" w:rsidRPr="00FF4E9E" w:rsidRDefault="00B55D11"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 xml:space="preserve">- </w:t>
      </w:r>
      <w:r w:rsidR="00C11BC6" w:rsidRPr="00FF4E9E">
        <w:rPr>
          <w:rFonts w:ascii="Pretendard Light" w:eastAsia="Pretendard Light" w:hAnsi="Pretendard Light" w:cs="Microsoft GothicNeo"/>
          <w:b/>
          <w:bCs/>
        </w:rPr>
        <w:t xml:space="preserve">유사프로그램(경제): 청소년경제교육재단 자립교육 프로그램 </w:t>
      </w:r>
    </w:p>
    <w:p w14:paraId="093007A8" w14:textId="657C5608" w:rsidR="00C11BC6" w:rsidRPr="00FF4E9E"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대상: 자립준비 단계인 아동양육시설, 공동생활가정(그룹홈), 가정위탁시설 내 보호아동 및 보호종료아동</w:t>
      </w:r>
    </w:p>
    <w:p w14:paraId="12A2770D" w14:textId="415137EB" w:rsidR="00C11BC6"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진행기관: 청소년경제교육재단</w:t>
      </w:r>
    </w:p>
    <w:p w14:paraId="27AE5194" w14:textId="77777777" w:rsidR="001076E2" w:rsidRPr="00FF4E9E" w:rsidRDefault="001076E2" w:rsidP="00B274C8">
      <w:pPr>
        <w:rPr>
          <w:rFonts w:ascii="Pretendard Light" w:eastAsia="Pretendard Light" w:hAnsi="Pretendard Light" w:cs="Microsoft GothicNeo"/>
        </w:rPr>
      </w:pPr>
    </w:p>
    <w:p w14:paraId="7DBDD7FB" w14:textId="65D1D6D4" w:rsidR="00C11BC6" w:rsidRPr="00FF4E9E"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차시구성:</w:t>
      </w:r>
    </w:p>
    <w:tbl>
      <w:tblPr>
        <w:tblW w:w="0" w:type="auto"/>
        <w:tblCellMar>
          <w:top w:w="15" w:type="dxa"/>
          <w:left w:w="15" w:type="dxa"/>
          <w:bottom w:w="15" w:type="dxa"/>
          <w:right w:w="15" w:type="dxa"/>
        </w:tblCellMar>
        <w:tblLook w:val="04A0" w:firstRow="1" w:lastRow="0" w:firstColumn="1" w:lastColumn="0" w:noHBand="0" w:noVBand="1"/>
      </w:tblPr>
      <w:tblGrid>
        <w:gridCol w:w="3678"/>
        <w:gridCol w:w="5245"/>
      </w:tblGrid>
      <w:tr w:rsidR="00C11BC6" w:rsidRPr="00FF4E9E" w14:paraId="0E33D09B" w14:textId="77777777" w:rsidTr="00F80D69">
        <w:trPr>
          <w:trHeight w:val="315"/>
        </w:trPr>
        <w:tc>
          <w:tcPr>
            <w:tcW w:w="3678" w:type="dxa"/>
            <w:tcBorders>
              <w:top w:val="single" w:sz="6" w:space="0" w:color="BFBFBF"/>
              <w:left w:val="single" w:sz="6" w:space="0" w:color="BFBFBF"/>
              <w:bottom w:val="single" w:sz="6" w:space="0" w:color="BFBFBF"/>
              <w:right w:val="single" w:sz="6" w:space="0" w:color="BFBFBF"/>
            </w:tcBorders>
            <w:shd w:val="clear" w:color="auto" w:fill="EAF1DD" w:themeFill="accent3" w:themeFillTint="33"/>
            <w:tcMar>
              <w:top w:w="0" w:type="dxa"/>
              <w:left w:w="100" w:type="dxa"/>
              <w:bottom w:w="0" w:type="dxa"/>
              <w:right w:w="100" w:type="dxa"/>
            </w:tcMar>
            <w:hideMark/>
          </w:tcPr>
          <w:p w14:paraId="7713A31A"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주제</w:t>
            </w:r>
          </w:p>
        </w:tc>
        <w:tc>
          <w:tcPr>
            <w:tcW w:w="5245" w:type="dxa"/>
            <w:tcBorders>
              <w:top w:val="single" w:sz="6" w:space="0" w:color="BFBFBF"/>
              <w:left w:val="single" w:sz="6" w:space="0" w:color="BFBFBF"/>
              <w:bottom w:val="single" w:sz="6" w:space="0" w:color="BFBFBF"/>
              <w:right w:val="single" w:sz="6" w:space="0" w:color="BFBFBF"/>
            </w:tcBorders>
            <w:shd w:val="clear" w:color="auto" w:fill="EAF1DD" w:themeFill="accent3" w:themeFillTint="33"/>
            <w:tcMar>
              <w:top w:w="0" w:type="dxa"/>
              <w:left w:w="100" w:type="dxa"/>
              <w:bottom w:w="0" w:type="dxa"/>
              <w:right w:w="100" w:type="dxa"/>
            </w:tcMar>
            <w:hideMark/>
          </w:tcPr>
          <w:p w14:paraId="47652471"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활동 내용 및 목표</w:t>
            </w:r>
          </w:p>
        </w:tc>
      </w:tr>
      <w:tr w:rsidR="00C11BC6" w:rsidRPr="00FF4E9E" w14:paraId="44CB4AE0"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74D67DB5"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1차시: 돈이란 무엇인가?</w:t>
            </w:r>
          </w:p>
        </w:tc>
        <w:tc>
          <w:tcPr>
            <w:tcW w:w="5245"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63A179D2"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경제 개념 이해 및 가치 탐색</w:t>
            </w:r>
          </w:p>
        </w:tc>
      </w:tr>
      <w:tr w:rsidR="00C11BC6" w:rsidRPr="00FF4E9E" w14:paraId="4ED21162"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46044832"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2차시: 나의 자산</w:t>
            </w:r>
          </w:p>
        </w:tc>
        <w:tc>
          <w:tcPr>
            <w:tcW w:w="524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2D527152"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자산 관리 및 재무 계획 수립</w:t>
            </w:r>
          </w:p>
        </w:tc>
      </w:tr>
      <w:tr w:rsidR="00C11BC6" w:rsidRPr="00FF4E9E" w14:paraId="57AA5231"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6BF1B816"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3차시: 소비는 감정이다</w:t>
            </w:r>
          </w:p>
        </w:tc>
        <w:tc>
          <w:tcPr>
            <w:tcW w:w="5245"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33301BE1"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소비 심리 이해 및 합리적 소비 습관 형성</w:t>
            </w:r>
          </w:p>
        </w:tc>
      </w:tr>
      <w:tr w:rsidR="00C11BC6" w:rsidRPr="00FF4E9E" w14:paraId="38B4978F"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3C1FF845"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4차시: 생산과 소비, 투자와 저축</w:t>
            </w:r>
          </w:p>
        </w:tc>
        <w:tc>
          <w:tcPr>
            <w:tcW w:w="524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31843A12"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경제 순환 구조 이해 및 재정 관리 기초 습득</w:t>
            </w:r>
          </w:p>
        </w:tc>
      </w:tr>
      <w:tr w:rsidR="00C11BC6" w:rsidRPr="00FF4E9E" w14:paraId="7742990B"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03272CAF"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5차시: 유대인의 경제교육</w:t>
            </w:r>
          </w:p>
        </w:tc>
        <w:tc>
          <w:tcPr>
            <w:tcW w:w="5245" w:type="dxa"/>
            <w:tcBorders>
              <w:top w:val="single" w:sz="6" w:space="0" w:color="BFBFBF"/>
              <w:left w:val="single" w:sz="6" w:space="0" w:color="BFBFBF"/>
              <w:bottom w:val="single" w:sz="6" w:space="0" w:color="BFBFBF"/>
              <w:right w:val="single" w:sz="6" w:space="0" w:color="BFBFBF"/>
            </w:tcBorders>
            <w:shd w:val="clear" w:color="auto" w:fill="F2F2F2"/>
            <w:tcMar>
              <w:top w:w="0" w:type="dxa"/>
              <w:left w:w="100" w:type="dxa"/>
              <w:bottom w:w="0" w:type="dxa"/>
              <w:right w:w="100" w:type="dxa"/>
            </w:tcMar>
            <w:hideMark/>
          </w:tcPr>
          <w:p w14:paraId="10E9DFFD"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금융 지혜 및 자립 정신 학습</w:t>
            </w:r>
          </w:p>
        </w:tc>
      </w:tr>
      <w:tr w:rsidR="00C11BC6" w:rsidRPr="00FF4E9E" w14:paraId="089DDDF8" w14:textId="77777777" w:rsidTr="00957C4E">
        <w:trPr>
          <w:trHeight w:val="315"/>
        </w:trPr>
        <w:tc>
          <w:tcPr>
            <w:tcW w:w="3678"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50F62B50"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6차시: 금융 체험 활동</w:t>
            </w:r>
          </w:p>
        </w:tc>
        <w:tc>
          <w:tcPr>
            <w:tcW w:w="5245"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hideMark/>
          </w:tcPr>
          <w:p w14:paraId="0EE880B2"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실제 금융 상품 체험 및 실습</w:t>
            </w:r>
          </w:p>
        </w:tc>
      </w:tr>
    </w:tbl>
    <w:p w14:paraId="5D52DF4E" w14:textId="596E7998" w:rsidR="00121504" w:rsidRPr="00DB5690" w:rsidRDefault="00C11BC6">
      <w:pPr>
        <w:rPr>
          <w:rFonts w:ascii="Pretendard Light" w:eastAsia="Pretendard Light" w:hAnsi="Pretendard Light" w:cs="Microsoft GothicNeo"/>
        </w:rPr>
      </w:pPr>
      <w:r w:rsidRPr="00FF4E9E">
        <w:rPr>
          <w:rFonts w:ascii="Pretendard Light" w:eastAsia="Pretendard Light" w:hAnsi="Pretendard Light" w:cs="Calibri"/>
        </w:rPr>
        <w:t> </w:t>
      </w:r>
    </w:p>
    <w:p w14:paraId="19261E50" w14:textId="737EAA29" w:rsidR="00C11BC6" w:rsidRPr="00FF4E9E" w:rsidRDefault="00B55D11"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 xml:space="preserve">- </w:t>
      </w:r>
      <w:r w:rsidR="00C11BC6" w:rsidRPr="00FF4E9E">
        <w:rPr>
          <w:rFonts w:ascii="Pretendard Light" w:eastAsia="Pretendard Light" w:hAnsi="Pretendard Light" w:cs="Microsoft GothicNeo"/>
          <w:b/>
          <w:bCs/>
        </w:rPr>
        <w:t>유사프로그램(자립지원): 서울특별시 자립 전담기관 ‘배움마켓’</w:t>
      </w:r>
    </w:p>
    <w:p w14:paraId="6665A66C" w14:textId="6DFD64BE" w:rsidR="00C11BC6" w:rsidRPr="00FF4E9E"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대상: 서울시 아동복지시설(지방이전시설 포함), 가정위탁 보호종료 또는 보호종료 예정인 자립준비청년</w:t>
      </w:r>
    </w:p>
    <w:p w14:paraId="12D7FF54" w14:textId="23AF3024" w:rsidR="000713D7"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진행기관: 서울시 자립지원전담기관</w:t>
      </w:r>
    </w:p>
    <w:p w14:paraId="2AD5C7FA" w14:textId="77777777" w:rsidR="001076E2" w:rsidRPr="00FF4E9E" w:rsidRDefault="001076E2" w:rsidP="00B274C8">
      <w:pPr>
        <w:rPr>
          <w:rFonts w:ascii="Pretendard Light" w:eastAsia="Pretendard Light" w:hAnsi="Pretendard Light" w:cs="Microsoft GothicNeo"/>
        </w:rPr>
      </w:pPr>
    </w:p>
    <w:p w14:paraId="7F1D0B3C" w14:textId="6FB28121" w:rsidR="009C2110" w:rsidRPr="00FF4E9E" w:rsidRDefault="00B55D11"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C11BC6" w:rsidRPr="00FF4E9E">
        <w:rPr>
          <w:rFonts w:ascii="Pretendard Light" w:eastAsia="Pretendard Light" w:hAnsi="Pretendard Light" w:cs="Microsoft GothicNeo"/>
        </w:rPr>
        <w:t>차시구성:</w:t>
      </w:r>
    </w:p>
    <w:p w14:paraId="7AB56747"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-예비자립준비청년(필수과정)</w:t>
      </w:r>
    </w:p>
    <w:tbl>
      <w:tblPr>
        <w:tblW w:w="0" w:type="auto"/>
        <w:tblCellMar>
          <w:top w:w="15" w:type="dxa"/>
          <w:left w:w="15" w:type="dxa"/>
          <w:bottom w:w="15" w:type="dxa"/>
          <w:right w:w="15" w:type="dxa"/>
        </w:tblCellMar>
        <w:tblLook w:val="04A0" w:firstRow="1" w:lastRow="0" w:firstColumn="1" w:lastColumn="0" w:noHBand="0" w:noVBand="1"/>
      </w:tblPr>
      <w:tblGrid>
        <w:gridCol w:w="843"/>
        <w:gridCol w:w="581"/>
        <w:gridCol w:w="7589"/>
      </w:tblGrid>
      <w:tr w:rsidR="00C11BC6" w:rsidRPr="00FF4E9E" w14:paraId="14711301" w14:textId="77777777" w:rsidTr="00F80D69">
        <w:trPr>
          <w:trHeight w:val="315"/>
        </w:trPr>
        <w:tc>
          <w:tcPr>
            <w:tcW w:w="0" w:type="auto"/>
            <w:gridSpan w:val="3"/>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1C481597"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자립 첫걸음 내딛기</w:t>
            </w:r>
          </w:p>
        </w:tc>
      </w:tr>
      <w:tr w:rsidR="00C11BC6" w:rsidRPr="00FF4E9E" w14:paraId="512EF237" w14:textId="77777777" w:rsidTr="00F80D69">
        <w:trPr>
          <w:trHeight w:val="701"/>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50F2DC56"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교육 대상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FBBA51"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1년 이내에 보호종료 예정인 자</w:t>
            </w:r>
          </w:p>
          <w:p w14:paraId="47277E8E"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*1차 자립정착금 신청 예정인 경우 필수과정 1회 이수 필</w:t>
            </w:r>
          </w:p>
        </w:tc>
      </w:tr>
      <w:tr w:rsidR="00C11BC6" w:rsidRPr="00FF4E9E" w14:paraId="08BD4823" w14:textId="77777777" w:rsidTr="00F80D69">
        <w:trPr>
          <w:trHeight w:val="699"/>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110EFFA6"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교육 내용</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724AB7"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금융</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57E372" w14:textId="56455868"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첫 독립 초기자금 활용 방안</w:t>
            </w:r>
            <w:r w:rsidR="000713D7"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초기자금(자립정착금, 자립수당, 디딤씨앗통장 등) 사용계획</w:t>
            </w:r>
            <w:r w:rsidR="000713D7" w:rsidRPr="00FF4E9E">
              <w:rPr>
                <w:rFonts w:ascii="Pretendard Light" w:eastAsia="Pretendard Light" w:hAnsi="Pretendard Light" w:cs="Microsoft GothicNeo"/>
              </w:rPr>
              <w:t>/</w:t>
            </w:r>
            <w:r w:rsidRPr="00FF4E9E">
              <w:rPr>
                <w:rFonts w:ascii="Pretendard Light" w:eastAsia="Pretendard Light" w:hAnsi="Pretendard Light" w:cs="Microsoft GothicNeo"/>
              </w:rPr>
              <w:t>금융상품(예·적금, 보험, 투자 등) 이해</w:t>
            </w:r>
          </w:p>
        </w:tc>
      </w:tr>
      <w:tr w:rsidR="00C11BC6" w:rsidRPr="00FF4E9E" w14:paraId="5C6A0A88" w14:textId="77777777" w:rsidTr="00F80D69">
        <w:trPr>
          <w:trHeight w:val="624"/>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60851146" w14:textId="77777777" w:rsidR="00C11BC6" w:rsidRPr="00FF4E9E" w:rsidRDefault="00C11BC6" w:rsidP="00B274C8">
            <w:pPr>
              <w:rPr>
                <w:rFonts w:ascii="Pretendard Light" w:eastAsia="Pretendard Light" w:hAnsi="Pretendard Light" w:cs="Microsoft GothicNe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BF48ADC" w14:textId="77777777" w:rsidR="00C11BC6" w:rsidRPr="00FF4E9E" w:rsidRDefault="00C11BC6" w:rsidP="00B274C8">
            <w:pPr>
              <w:rPr>
                <w:rFonts w:ascii="Pretendard Light" w:eastAsia="Pretendard Light" w:hAnsi="Pretendard Light" w:cs="Microsoft GothicNeo"/>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26BE95" w14:textId="4792FFF0"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신용 및 부채 관리에 대한 이해</w:t>
            </w:r>
            <w:r w:rsidR="000713D7" w:rsidRPr="00FF4E9E">
              <w:rPr>
                <w:rFonts w:ascii="Pretendard Light" w:eastAsia="Pretendard Light" w:hAnsi="Pretendard Light" w:cs="Microsoft GothicNeo"/>
              </w:rPr>
              <w:t>/</w:t>
            </w:r>
            <w:r w:rsidRPr="00FF4E9E">
              <w:rPr>
                <w:rFonts w:ascii="Pretendard Light" w:eastAsia="Pretendard Light" w:hAnsi="Pretendard Light" w:cs="Microsoft GothicNeo"/>
              </w:rPr>
              <w:t>대출, 신용카드, 리볼빙 상품에 대한 이해 등</w:t>
            </w:r>
          </w:p>
        </w:tc>
      </w:tr>
      <w:tr w:rsidR="00C11BC6" w:rsidRPr="00FF4E9E" w14:paraId="4F81AA7C" w14:textId="77777777" w:rsidTr="00F80D69">
        <w:trPr>
          <w:trHeight w:val="736"/>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6B22EA48" w14:textId="77777777" w:rsidR="00C11BC6" w:rsidRPr="00FF4E9E" w:rsidRDefault="00C11BC6" w:rsidP="00B274C8">
            <w:pPr>
              <w:rPr>
                <w:rFonts w:ascii="Pretendard Light" w:eastAsia="Pretendard Light" w:hAnsi="Pretendard Light" w:cs="Microsoft GothicNeo"/>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582B50F" w14:textId="77777777" w:rsidR="00C11BC6" w:rsidRPr="00FF4E9E" w:rsidRDefault="00C11BC6" w:rsidP="00B274C8">
            <w:pPr>
              <w:rPr>
                <w:rFonts w:ascii="Pretendard Light" w:eastAsia="Pretendard Light" w:hAnsi="Pretendard Light" w:cs="Microsoft GothicNeo"/>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68BF50" w14:textId="77777777"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진학 및 취업 지원 방안 탐색</w:t>
            </w:r>
          </w:p>
          <w:p w14:paraId="3780491D" w14:textId="07EEF81F" w:rsidR="00C11BC6" w:rsidRPr="00FF4E9E" w:rsidRDefault="00C11BC6" w:rsidP="00B274C8">
            <w:pPr>
              <w:rPr>
                <w:rFonts w:ascii="Pretendard Light" w:eastAsia="Pretendard Light" w:hAnsi="Pretendard Light" w:cs="Microsoft GothicNeo"/>
              </w:rPr>
            </w:pPr>
            <w:r w:rsidRPr="00FF4E9E">
              <w:rPr>
                <w:rFonts w:ascii="Pretendard Light" w:eastAsia="Pretendard Light" w:hAnsi="Pretendard Light" w:cs="Microsoft GothicNeo"/>
              </w:rPr>
              <w:t>한국장학재단(등록금, 생활비 대출, 장학사업 등), 국가장학금, 국민취업제도 등</w:t>
            </w:r>
          </w:p>
        </w:tc>
      </w:tr>
      <w:tr w:rsidR="00C11BC6" w:rsidRPr="00FF4E9E" w14:paraId="08A2A983" w14:textId="77777777" w:rsidTr="00F80D69">
        <w:trPr>
          <w:trHeight w:val="532"/>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3C7645CB" w14:textId="77777777" w:rsidR="00C11BC6" w:rsidRPr="00FF4E9E" w:rsidRDefault="00C11BC6" w:rsidP="00B274C8">
            <w:pPr>
              <w:rPr>
                <w:rFonts w:ascii="Pretendard Light" w:eastAsia="Pretendard Light" w:hAnsi="Pretendard Light" w:cs="Microsoft GothicNeo"/>
                <w:bCs/>
              </w:rPr>
            </w:pP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60420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주거</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F1F09B" w14:textId="6D7168B6"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임대차계약에 대한 이해</w:t>
            </w:r>
            <w:r w:rsidR="000713D7" w:rsidRPr="00FF4E9E">
              <w:rPr>
                <w:rFonts w:ascii="Pretendard Light" w:eastAsia="Pretendard Light" w:hAnsi="Pretendard Light" w:cs="Microsoft GothicNeo"/>
                <w:bCs/>
              </w:rPr>
              <w:t>,</w:t>
            </w:r>
            <w:r w:rsidRPr="00FF4E9E">
              <w:rPr>
                <w:rFonts w:ascii="Pretendard Light" w:eastAsia="Pretendard Light" w:hAnsi="Pretendard Light" w:cs="Calibri"/>
                <w:bCs/>
              </w:rPr>
              <w:t> </w:t>
            </w:r>
            <w:r w:rsidRPr="00FF4E9E">
              <w:rPr>
                <w:rFonts w:ascii="Pretendard Light" w:eastAsia="Pretendard Light" w:hAnsi="Pretendard Light" w:cs="Microsoft GothicNeo"/>
                <w:bCs/>
              </w:rPr>
              <w:t>전·월세 이해, 부동산 관련 용어 이해 등</w:t>
            </w:r>
          </w:p>
          <w:p w14:paraId="676AD60D" w14:textId="550EA6E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임대차계약서 작성법, 등기부등본 확인</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주거 관련 사례 나눔</w:t>
            </w:r>
          </w:p>
        </w:tc>
      </w:tr>
      <w:tr w:rsidR="00C11BC6" w:rsidRPr="00FF4E9E" w14:paraId="61919019" w14:textId="77777777" w:rsidTr="00F80D69">
        <w:trPr>
          <w:trHeight w:val="403"/>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634DB292"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6C87CC8"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71ECAD" w14:textId="18D1D7CE"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나에게 필요한 주거 공간 찾기</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주거환경 점검</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매물 확인 체크리스트</w:t>
            </w:r>
          </w:p>
        </w:tc>
      </w:tr>
      <w:tr w:rsidR="00C11BC6" w:rsidRPr="00FF4E9E" w14:paraId="302EDA11" w14:textId="77777777" w:rsidTr="00F80D69">
        <w:trPr>
          <w:trHeight w:val="254"/>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2851F476" w14:textId="77777777" w:rsidR="00C11BC6" w:rsidRPr="00FF4E9E" w:rsidRDefault="00C11BC6" w:rsidP="00B274C8">
            <w:pPr>
              <w:rPr>
                <w:rFonts w:ascii="Pretendard Light" w:eastAsia="Pretendard Light" w:hAnsi="Pretendard Light" w:cs="Microsoft GothicNeo"/>
                <w:bCs/>
              </w:rPr>
            </w:pP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C237D"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탐색</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B6783" w14:textId="2F425BF5"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서울시 복지지원 정책 탐색</w:t>
            </w:r>
            <w:r w:rsidR="000713D7" w:rsidRPr="00FF4E9E">
              <w:rPr>
                <w:rFonts w:ascii="Pretendard Light" w:eastAsia="Pretendard Light" w:hAnsi="Pretendard Light" w:cs="Microsoft GothicNeo"/>
                <w:bCs/>
              </w:rPr>
              <w:t>/</w:t>
            </w:r>
            <w:r w:rsidRPr="00FF4E9E">
              <w:rPr>
                <w:rFonts w:ascii="Pretendard Light" w:eastAsia="Pretendard Light" w:hAnsi="Pretendard Light" w:cs="Microsoft GothicNeo"/>
                <w:bCs/>
              </w:rPr>
              <w:t>자립준비청년 관련 서울시 복지지원 정책 정보 안내</w:t>
            </w:r>
          </w:p>
        </w:tc>
      </w:tr>
      <w:tr w:rsidR="00C11BC6" w:rsidRPr="00FF4E9E" w14:paraId="4CDAF147" w14:textId="77777777" w:rsidTr="00F80D69">
        <w:trPr>
          <w:trHeight w:val="254"/>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107090FA"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9766F48"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69E09E" w14:textId="78C52EB3" w:rsidR="00C11BC6" w:rsidRPr="00FF4E9E" w:rsidRDefault="000713D7"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w:t>
            </w:r>
            <w:r w:rsidR="00C11BC6" w:rsidRPr="00FF4E9E">
              <w:rPr>
                <w:rFonts w:ascii="Pretendard Light" w:eastAsia="Pretendard Light" w:hAnsi="Pretendard Light" w:cs="Microsoft GothicNeo"/>
                <w:bCs/>
              </w:rPr>
              <w:t>신</w:t>
            </w:r>
            <w:r w:rsidRPr="00FF4E9E">
              <w:rPr>
                <w:rFonts w:ascii="Pretendard Light" w:eastAsia="Pretendard Light" w:hAnsi="Pretendard Light" w:cs="Microsoft GothicNeo"/>
                <w:bCs/>
              </w:rPr>
              <w:t xml:space="preserve">용) </w:t>
            </w:r>
            <w:r w:rsidR="00C11BC6" w:rsidRPr="00FF4E9E">
              <w:rPr>
                <w:rFonts w:ascii="Pretendard Light" w:eastAsia="Pretendard Light" w:hAnsi="Pretendard Light" w:cs="Microsoft GothicNeo"/>
                <w:bCs/>
              </w:rPr>
              <w:t>범죄피해(금융사기, 전세사기 등) 예방 및 구제 방법</w:t>
            </w:r>
          </w:p>
        </w:tc>
      </w:tr>
    </w:tbl>
    <w:p w14:paraId="5BD17812" w14:textId="77777777" w:rsidR="00914424" w:rsidRDefault="00C11BC6" w:rsidP="00B274C8">
      <w:pPr>
        <w:rPr>
          <w:rFonts w:ascii="Pretendard Light" w:eastAsia="Pretendard Light" w:hAnsi="Pretendard Light" w:cs="Calibri"/>
          <w:bCs/>
        </w:rPr>
      </w:pPr>
      <w:r w:rsidRPr="00FF4E9E">
        <w:rPr>
          <w:rFonts w:ascii="Pretendard Light" w:eastAsia="Pretendard Light" w:hAnsi="Pretendard Light" w:cs="Calibri"/>
          <w:bCs/>
        </w:rPr>
        <w:t> </w:t>
      </w:r>
    </w:p>
    <w:p w14:paraId="3ACA921E" w14:textId="4592DB03"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-자립준비청년(심화과정)</w:t>
      </w:r>
    </w:p>
    <w:tbl>
      <w:tblPr>
        <w:tblW w:w="0" w:type="auto"/>
        <w:tblCellMar>
          <w:top w:w="15" w:type="dxa"/>
          <w:left w:w="15" w:type="dxa"/>
          <w:bottom w:w="15" w:type="dxa"/>
          <w:right w:w="15" w:type="dxa"/>
        </w:tblCellMar>
        <w:tblLook w:val="04A0" w:firstRow="1" w:lastRow="0" w:firstColumn="1" w:lastColumn="0" w:noHBand="0" w:noVBand="1"/>
      </w:tblPr>
      <w:tblGrid>
        <w:gridCol w:w="1014"/>
        <w:gridCol w:w="1829"/>
        <w:gridCol w:w="5546"/>
      </w:tblGrid>
      <w:tr w:rsidR="00C11BC6" w:rsidRPr="00FF4E9E" w14:paraId="53D1D9F1" w14:textId="77777777" w:rsidTr="00F80D69">
        <w:trPr>
          <w:trHeight w:val="840"/>
        </w:trPr>
        <w:tc>
          <w:tcPr>
            <w:tcW w:w="0" w:type="auto"/>
            <w:gridSpan w:val="2"/>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085462F7"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 대상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55DF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보호종료 1년차 이상</w:t>
            </w:r>
            <w:r w:rsidRPr="00FF4E9E">
              <w:rPr>
                <w:rFonts w:ascii="Pretendard Light" w:eastAsia="Pretendard Light" w:hAnsi="Pretendard Light" w:cs="Microsoft GothicNeo"/>
                <w:bCs/>
              </w:rPr>
              <w:br/>
              <w:t>*2차 자립정착금 신청 예정 경우 심화과정 1회 필수</w:t>
            </w:r>
          </w:p>
        </w:tc>
      </w:tr>
      <w:tr w:rsidR="00C11BC6" w:rsidRPr="00FF4E9E" w14:paraId="5E3806AE" w14:textId="77777777" w:rsidTr="00F80D69">
        <w:trPr>
          <w:trHeight w:val="88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34A2C1E7"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 내용</w:t>
            </w: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F57C1B"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금융 심화과정</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6F2B1"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올바른 금전관리</w:t>
            </w:r>
          </w:p>
          <w:p w14:paraId="65B97D2A"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안정적 소득 유지를 위한 방법(통장 쪼개기, 적금상품 이해 등)</w:t>
            </w:r>
          </w:p>
          <w:p w14:paraId="1803A0A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범죄피해(보이스피싱 등) 예방 및 대응</w:t>
            </w:r>
          </w:p>
        </w:tc>
      </w:tr>
      <w:tr w:rsidR="00C11BC6" w:rsidRPr="00FF4E9E" w14:paraId="0FDBD803" w14:textId="77777777" w:rsidTr="00F80D69">
        <w:trPr>
          <w:trHeight w:val="11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26652864"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1CB3C61"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8039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금융투자의 이해</w:t>
            </w:r>
          </w:p>
          <w:p w14:paraId="460FAEF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금융투자의 조율, 투자 기본원칙, 용어 등</w:t>
            </w:r>
          </w:p>
          <w:p w14:paraId="62B75EF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투자사기피해 예방 및 대응책 등</w:t>
            </w:r>
          </w:p>
          <w:p w14:paraId="2FC4116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모의 금융투자 체험</w:t>
            </w:r>
          </w:p>
        </w:tc>
      </w:tr>
      <w:tr w:rsidR="00C11BC6" w:rsidRPr="00FF4E9E" w14:paraId="27D27899" w14:textId="77777777" w:rsidTr="00F80D69">
        <w:trPr>
          <w:trHeight w:val="11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7FFAA4C8"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D90879D"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F6EB9"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채무조정의 이해</w:t>
            </w:r>
          </w:p>
          <w:p w14:paraId="38C85798" w14:textId="5D2466D4"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개인 채무조정제도 종류</w:t>
            </w:r>
            <w:r w:rsidR="00DB5690">
              <w:rPr>
                <w:rFonts w:ascii="Pretendard Light" w:eastAsia="Pretendard Light" w:hAnsi="Pretendard Light" w:cs="Microsoft GothicNeo" w:hint="eastAsia"/>
                <w:bCs/>
              </w:rPr>
              <w:t xml:space="preserve">, </w:t>
            </w:r>
            <w:r w:rsidRPr="00FF4E9E">
              <w:rPr>
                <w:rFonts w:ascii="Pretendard Light" w:eastAsia="Pretendard Light" w:hAnsi="Pretendard Light" w:cs="Microsoft GothicNeo"/>
                <w:bCs/>
              </w:rPr>
              <w:t>개인회생·파산 신청지원</w:t>
            </w:r>
            <w:r w:rsidR="00DB5690">
              <w:rPr>
                <w:rFonts w:ascii="Pretendard Light" w:eastAsia="Pretendard Light" w:hAnsi="Pretendard Light" w:cs="Microsoft GothicNeo" w:hint="eastAsia"/>
                <w:bCs/>
              </w:rPr>
              <w:t xml:space="preserve"> 등</w:t>
            </w:r>
          </w:p>
          <w:p w14:paraId="78D53EAD"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금융사기피해 예방 및 대응책 등</w:t>
            </w:r>
          </w:p>
        </w:tc>
      </w:tr>
      <w:tr w:rsidR="00C11BC6" w:rsidRPr="00FF4E9E" w14:paraId="5C1DAD23" w14:textId="77777777" w:rsidTr="00F80D69">
        <w:trPr>
          <w:trHeight w:val="11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506941E6" w14:textId="77777777" w:rsidR="00C11BC6" w:rsidRPr="00FF4E9E" w:rsidRDefault="00C11BC6" w:rsidP="00B274C8">
            <w:pPr>
              <w:rPr>
                <w:rFonts w:ascii="Pretendard Light" w:eastAsia="Pretendard Light" w:hAnsi="Pretendard Light" w:cs="Microsoft GothicNeo"/>
                <w:bCs/>
              </w:rPr>
            </w:pP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11F6DC"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주거 심화과정</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383BC0"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주거권 이해</w:t>
            </w:r>
          </w:p>
          <w:p w14:paraId="5D5908E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주거권 및 주거 관련 용어 이해</w:t>
            </w:r>
          </w:p>
          <w:p w14:paraId="3BB7125B"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전세사기 예방을 위한 방법</w:t>
            </w:r>
          </w:p>
          <w:p w14:paraId="79480CBD"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세입자의 권리와 의무(주택임대차보호법 등)</w:t>
            </w:r>
          </w:p>
        </w:tc>
      </w:tr>
      <w:tr w:rsidR="00C11BC6" w:rsidRPr="00FF4E9E" w14:paraId="36FB2E3F" w14:textId="77777777" w:rsidTr="00F80D69">
        <w:trPr>
          <w:trHeight w:val="11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798808EE"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2CB7DE8"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A196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안정적인 주거지 마련</w:t>
            </w:r>
          </w:p>
          <w:p w14:paraId="2F9D6274" w14:textId="43B293AA"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자립준비청년 주거 지원 정책 탐색</w:t>
            </w:r>
          </w:p>
          <w:p w14:paraId="43D6D46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좋은 집의 조건</w:t>
            </w:r>
          </w:p>
          <w:p w14:paraId="239F7293" w14:textId="57D2C8D8"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행복한 주거생활을 위한 지식</w:t>
            </w:r>
            <w:r w:rsidR="00BE12BD" w:rsidRPr="00FF4E9E">
              <w:rPr>
                <w:rFonts w:ascii="Pretendard Light" w:eastAsia="Pretendard Light" w:hAnsi="Pretendard Light" w:cs="Microsoft GothicNeo"/>
                <w:bCs/>
              </w:rPr>
              <w:br/>
            </w:r>
            <w:r w:rsidRPr="00FF4E9E">
              <w:rPr>
                <w:rFonts w:ascii="Pretendard Light" w:eastAsia="Pretendard Light" w:hAnsi="Pretendard Light" w:cs="Microsoft GothicNeo"/>
                <w:bCs/>
              </w:rPr>
              <w:t>(보일러 사용, 누수피해, 공과금 등)</w:t>
            </w:r>
          </w:p>
        </w:tc>
      </w:tr>
      <w:tr w:rsidR="00C11BC6" w:rsidRPr="00FF4E9E" w14:paraId="7D15F21E" w14:textId="77777777" w:rsidTr="00F80D69">
        <w:trPr>
          <w:trHeight w:val="1513"/>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5D29ED3E" w14:textId="77777777" w:rsidR="00C11BC6" w:rsidRPr="00FF4E9E" w:rsidRDefault="00C11BC6" w:rsidP="00B274C8">
            <w:pPr>
              <w:rPr>
                <w:rFonts w:ascii="Pretendard Light" w:eastAsia="Pretendard Light" w:hAnsi="Pretendard Light" w:cs="Microsoft GothicNeo"/>
                <w:bCs/>
              </w:rPr>
            </w:pPr>
          </w:p>
        </w:tc>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7F52D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노동·법률 심화과정</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AE55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구직부터 퇴사까지</w:t>
            </w:r>
          </w:p>
          <w:p w14:paraId="705D1A8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구인광고 훑어보기</w:t>
            </w:r>
          </w:p>
          <w:p w14:paraId="3ECF009C"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근로계약서로 보는 노동법</w:t>
            </w:r>
          </w:p>
          <w:p w14:paraId="2657459A"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퇴직 시 유의할 점 등</w:t>
            </w:r>
          </w:p>
        </w:tc>
      </w:tr>
      <w:tr w:rsidR="00C11BC6" w:rsidRPr="00FF4E9E" w14:paraId="15C9AF71" w14:textId="77777777" w:rsidTr="00F80D69">
        <w:trPr>
          <w:trHeight w:val="8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4DF66C8C"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1AF163F"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52B21"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노동법의 이해</w:t>
            </w:r>
          </w:p>
          <w:p w14:paraId="3C846C54"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노동법 사례 토론</w:t>
            </w:r>
          </w:p>
          <w:p w14:paraId="3F3CAD1B" w14:textId="0E831DAE"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노동법 ox 퀴즈</w:t>
            </w:r>
          </w:p>
        </w:tc>
      </w:tr>
      <w:tr w:rsidR="00C11BC6" w:rsidRPr="00FF4E9E" w14:paraId="5971EA93" w14:textId="77777777" w:rsidTr="00F80D69">
        <w:trPr>
          <w:trHeight w:val="118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755C323A" w14:textId="77777777" w:rsidR="00C11BC6" w:rsidRPr="00FF4E9E" w:rsidRDefault="00C11BC6" w:rsidP="00B274C8">
            <w:pPr>
              <w:rPr>
                <w:rFonts w:ascii="Pretendard Light" w:eastAsia="Pretendard Light" w:hAnsi="Pretendard Light" w:cs="Microsoft GothicNeo"/>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CFFD367"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E0BD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노동 안전</w:t>
            </w:r>
          </w:p>
          <w:p w14:paraId="0BF8B62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노동안전 의미 및 사례 토론</w:t>
            </w:r>
          </w:p>
          <w:p w14:paraId="5F700254"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산재보험 및 산재신청 절차</w:t>
            </w:r>
          </w:p>
          <w:p w14:paraId="6716316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r w:rsidRPr="00FF4E9E">
              <w:rPr>
                <w:rFonts w:ascii="Pretendard Light" w:eastAsia="Pretendard Light" w:hAnsi="Pretendard Light" w:cs="Microsoft GothicNeo"/>
                <w:bCs/>
              </w:rPr>
              <w:t>직장 내 괴롭힘, 직장 내 성희롱 개념 및 대응책 등</w:t>
            </w:r>
          </w:p>
        </w:tc>
      </w:tr>
    </w:tbl>
    <w:p w14:paraId="75775AFE" w14:textId="77777777" w:rsidR="00F826A9" w:rsidRDefault="00F826A9" w:rsidP="00B274C8">
      <w:pPr>
        <w:rPr>
          <w:rFonts w:ascii="Pretendard Light" w:eastAsia="Pretendard Light" w:hAnsi="Pretendard Light" w:cs="Microsoft GothicNeo"/>
          <w:b/>
        </w:rPr>
      </w:pPr>
    </w:p>
    <w:p w14:paraId="0DB99A71" w14:textId="06AB520C" w:rsidR="00C11BC6" w:rsidRPr="00FF4E9E" w:rsidRDefault="00D61278" w:rsidP="00B274C8">
      <w:pPr>
        <w:rPr>
          <w:rFonts w:ascii="Pretendard Light" w:eastAsia="Pretendard Light" w:hAnsi="Pretendard Light" w:cs="Microsoft GothicNeo"/>
          <w:b/>
        </w:rPr>
      </w:pPr>
      <w:r w:rsidRPr="00FF4E9E">
        <w:rPr>
          <w:rFonts w:ascii="Pretendard Light" w:eastAsia="Pretendard Light" w:hAnsi="Pretendard Light" w:cs="Microsoft GothicNeo"/>
          <w:b/>
        </w:rPr>
        <w:t xml:space="preserve">- </w:t>
      </w:r>
      <w:r w:rsidR="00C11BC6" w:rsidRPr="00FF4E9E">
        <w:rPr>
          <w:rFonts w:ascii="Pretendard Light" w:eastAsia="Pretendard Light" w:hAnsi="Pretendard Light" w:cs="Microsoft GothicNeo"/>
          <w:b/>
        </w:rPr>
        <w:t xml:space="preserve">유사프로그램(자립지원): 광주광역시 자립지원전담기관 역량강화교육 </w:t>
      </w:r>
    </w:p>
    <w:p w14:paraId="136C0E56" w14:textId="2268FC2F" w:rsidR="000A3E52" w:rsidRPr="00FF4E9E" w:rsidRDefault="000A3E52"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 </w:t>
      </w:r>
      <w:r w:rsidR="00C11BC6" w:rsidRPr="00FF4E9E">
        <w:rPr>
          <w:rFonts w:ascii="Pretendard Light" w:eastAsia="Pretendard Light" w:hAnsi="Pretendard Light" w:cs="Microsoft GothicNeo"/>
          <w:bCs/>
        </w:rPr>
        <w:t>대상: 광주광역시에 거주 중인 보호 종료 5년 이내 모든 자립준비청년</w:t>
      </w:r>
      <w:r w:rsidR="00C11BC6" w:rsidRPr="00FF4E9E">
        <w:rPr>
          <w:rFonts w:ascii="Pretendard Light" w:eastAsia="Pretendard Light" w:hAnsi="Pretendard Light" w:cs="Calibri"/>
          <w:bCs/>
        </w:rPr>
        <w:t> </w:t>
      </w:r>
    </w:p>
    <w:p w14:paraId="0E62A776" w14:textId="2C1450B5" w:rsidR="00C11BC6" w:rsidRDefault="000A3E52" w:rsidP="00B274C8">
      <w:pPr>
        <w:rPr>
          <w:rFonts w:ascii="Pretendard Light" w:eastAsia="Pretendard Light" w:hAnsi="Pretendard Light" w:cs="Calibri"/>
          <w:bCs/>
        </w:rPr>
      </w:pPr>
      <w:r w:rsidRPr="00FF4E9E">
        <w:rPr>
          <w:rFonts w:ascii="Pretendard Light" w:eastAsia="Pretendard Light" w:hAnsi="Pretendard Light" w:cs="Microsoft GothicNeo"/>
          <w:bCs/>
        </w:rPr>
        <w:t xml:space="preserve">- </w:t>
      </w:r>
      <w:r w:rsidR="00C11BC6" w:rsidRPr="00FF4E9E">
        <w:rPr>
          <w:rFonts w:ascii="Pretendard Light" w:eastAsia="Pretendard Light" w:hAnsi="Pretendard Light" w:cs="Microsoft GothicNeo"/>
          <w:bCs/>
        </w:rPr>
        <w:t>진행기관: 광주광역시 자립지원 전담기관</w:t>
      </w:r>
      <w:r w:rsidR="00C11BC6" w:rsidRPr="00FF4E9E">
        <w:rPr>
          <w:rFonts w:ascii="Pretendard Light" w:eastAsia="Pretendard Light" w:hAnsi="Pretendard Light" w:cs="Calibri"/>
          <w:bCs/>
        </w:rPr>
        <w:t> </w:t>
      </w:r>
    </w:p>
    <w:p w14:paraId="05057E7D" w14:textId="77777777" w:rsidR="00914424" w:rsidRPr="00FF4E9E" w:rsidRDefault="00914424" w:rsidP="00B274C8">
      <w:pPr>
        <w:rPr>
          <w:rFonts w:ascii="Pretendard Light" w:eastAsia="Pretendard Light" w:hAnsi="Pretendard Light" w:cs="Microsoft GothicNeo"/>
          <w:bCs/>
        </w:rPr>
      </w:pPr>
    </w:p>
    <w:p w14:paraId="79BF21F2" w14:textId="177AB4D2" w:rsidR="00C11BC6" w:rsidRPr="00FF4E9E" w:rsidRDefault="000A3E52"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 </w:t>
      </w:r>
      <w:r w:rsidR="00C11BC6" w:rsidRPr="00FF4E9E">
        <w:rPr>
          <w:rFonts w:ascii="Pretendard Light" w:eastAsia="Pretendard Light" w:hAnsi="Pretendard Light" w:cs="Microsoft GothicNeo"/>
          <w:bCs/>
        </w:rPr>
        <w:t>내용구성:</w:t>
      </w:r>
      <w:r w:rsidR="00C11BC6" w:rsidRPr="00FF4E9E">
        <w:rPr>
          <w:rFonts w:ascii="Pretendard Light" w:eastAsia="Pretendard Light" w:hAnsi="Pretendard Light" w:cs="Calibri"/>
          <w:bCs/>
        </w:rPr>
        <w:t> </w:t>
      </w:r>
    </w:p>
    <w:tbl>
      <w:tblPr>
        <w:tblW w:w="0" w:type="auto"/>
        <w:tblCellMar>
          <w:top w:w="15" w:type="dxa"/>
          <w:left w:w="15" w:type="dxa"/>
          <w:bottom w:w="15" w:type="dxa"/>
          <w:right w:w="15" w:type="dxa"/>
        </w:tblCellMar>
        <w:tblLook w:val="04A0" w:firstRow="1" w:lastRow="0" w:firstColumn="1" w:lastColumn="0" w:noHBand="0" w:noVBand="1"/>
      </w:tblPr>
      <w:tblGrid>
        <w:gridCol w:w="1531"/>
        <w:gridCol w:w="4278"/>
        <w:gridCol w:w="1707"/>
      </w:tblGrid>
      <w:tr w:rsidR="00C11BC6" w:rsidRPr="00FF4E9E" w14:paraId="07BA5FE9" w14:textId="77777777" w:rsidTr="00F80D69">
        <w:trPr>
          <w:trHeight w:val="239"/>
        </w:trPr>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0" w:type="dxa"/>
              <w:bottom w:w="0" w:type="dxa"/>
              <w:right w:w="100" w:type="dxa"/>
            </w:tcMar>
            <w:vAlign w:val="center"/>
            <w:hideMark/>
          </w:tcPr>
          <w:p w14:paraId="34863714"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교육주제</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BFBBEFA"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교육내용</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3DA45F4"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교육시간</w:t>
            </w:r>
          </w:p>
        </w:tc>
      </w:tr>
      <w:tr w:rsidR="00C11BC6" w:rsidRPr="00FF4E9E" w14:paraId="2E72AE4A" w14:textId="77777777" w:rsidTr="00F80D69">
        <w:trPr>
          <w:trHeight w:val="1113"/>
        </w:trPr>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0" w:type="dxa"/>
              <w:bottom w:w="0" w:type="dxa"/>
              <w:right w:w="100" w:type="dxa"/>
            </w:tcMar>
            <w:vAlign w:val="center"/>
            <w:hideMark/>
          </w:tcPr>
          <w:p w14:paraId="13FE1EF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자산관리교육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6F617B0"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-청년 변종 대출 피해사기 이해</w:t>
            </w:r>
          </w:p>
          <w:p w14:paraId="79F7726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-피해사기확인 및 해결방법</w:t>
            </w:r>
          </w:p>
          <w:p w14:paraId="24EC0354"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-합법 대출 교육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486C6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2시간</w:t>
            </w:r>
          </w:p>
        </w:tc>
      </w:tr>
      <w:tr w:rsidR="00C11BC6" w:rsidRPr="00FF4E9E" w14:paraId="39577EC2" w14:textId="77777777" w:rsidTr="00F80D69">
        <w:trPr>
          <w:trHeight w:val="1290"/>
        </w:trPr>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0" w:type="dxa"/>
              <w:bottom w:w="0" w:type="dxa"/>
              <w:right w:w="100" w:type="dxa"/>
            </w:tcMar>
            <w:vAlign w:val="center"/>
            <w:hideMark/>
          </w:tcPr>
          <w:p w14:paraId="009519B0"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주거지원교육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072F61"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-청년 지원 주거지원사업안내</w:t>
            </w:r>
          </w:p>
          <w:p w14:paraId="75B19027"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-입주절차 안내</w:t>
            </w:r>
          </w:p>
          <w:p w14:paraId="37F40D8C" w14:textId="4275217A"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-공공임대주택 신청방법,</w:t>
            </w:r>
            <w:r w:rsidR="00962DCD"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필요서류</w:t>
            </w:r>
          </w:p>
          <w:p w14:paraId="28B8848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-전세 피해 사례 및 예방교육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9C22D7A"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2시간</w:t>
            </w:r>
          </w:p>
        </w:tc>
      </w:tr>
      <w:tr w:rsidR="00C11BC6" w:rsidRPr="00FF4E9E" w14:paraId="18ECB6DE" w14:textId="77777777" w:rsidTr="00F80D69">
        <w:trPr>
          <w:trHeight w:val="1290"/>
        </w:trPr>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0" w:type="dxa"/>
              <w:bottom w:w="0" w:type="dxa"/>
              <w:right w:w="100" w:type="dxa"/>
            </w:tcMar>
            <w:vAlign w:val="center"/>
            <w:hideMark/>
          </w:tcPr>
          <w:p w14:paraId="6CA69F5B"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사회적기술교육</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3C5FD1"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-데이트폭력 관련 사례 파악 및 상황 대처법 알기</w:t>
            </w:r>
          </w:p>
          <w:p w14:paraId="5A34B53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-디지털 성범죄 유형 및 특성 인지하기</w:t>
            </w:r>
          </w:p>
          <w:p w14:paraId="33189BC1"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-온라인 그루밍 대응방안 알기</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1C0B5C"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총 2시간씩 2회차</w:t>
            </w:r>
          </w:p>
        </w:tc>
      </w:tr>
    </w:tbl>
    <w:p w14:paraId="75549956" w14:textId="5889CBE0" w:rsidR="000845DF" w:rsidRDefault="000845DF" w:rsidP="00B274C8">
      <w:pPr>
        <w:rPr>
          <w:rFonts w:ascii="Pretendard Light" w:eastAsia="Pretendard Light" w:hAnsi="Pretendard Light" w:cs="Microsoft GothicNeo"/>
          <w:b/>
        </w:rPr>
      </w:pPr>
    </w:p>
    <w:p w14:paraId="5837C18A" w14:textId="77777777" w:rsidR="00327617" w:rsidRDefault="00327617" w:rsidP="00B274C8">
      <w:pPr>
        <w:rPr>
          <w:rFonts w:ascii="Pretendard Light" w:eastAsia="Pretendard Light" w:hAnsi="Pretendard Light" w:cs="Microsoft GothicNeo"/>
          <w:b/>
        </w:rPr>
      </w:pPr>
    </w:p>
    <w:p w14:paraId="5BE75F0D" w14:textId="77777777" w:rsidR="00327617" w:rsidRDefault="00327617" w:rsidP="00B274C8">
      <w:pPr>
        <w:rPr>
          <w:rFonts w:ascii="Pretendard Light" w:eastAsia="Pretendard Light" w:hAnsi="Pretendard Light" w:cs="Microsoft GothicNeo"/>
          <w:b/>
        </w:rPr>
      </w:pPr>
    </w:p>
    <w:p w14:paraId="7EE73E57" w14:textId="77777777" w:rsidR="00327617" w:rsidRDefault="00327617" w:rsidP="00B274C8">
      <w:pPr>
        <w:rPr>
          <w:rFonts w:ascii="Pretendard Light" w:eastAsia="Pretendard Light" w:hAnsi="Pretendard Light" w:cs="Microsoft GothicNeo"/>
          <w:b/>
        </w:rPr>
      </w:pPr>
    </w:p>
    <w:p w14:paraId="6E7DD341" w14:textId="77777777" w:rsidR="00327617" w:rsidRDefault="00327617" w:rsidP="00B274C8">
      <w:pPr>
        <w:rPr>
          <w:rFonts w:ascii="Pretendard Light" w:eastAsia="Pretendard Light" w:hAnsi="Pretendard Light" w:cs="Microsoft GothicNeo"/>
          <w:b/>
        </w:rPr>
      </w:pPr>
    </w:p>
    <w:p w14:paraId="64819E15" w14:textId="77777777" w:rsidR="00327617" w:rsidRPr="00FF4E9E" w:rsidRDefault="00327617" w:rsidP="00B274C8">
      <w:pPr>
        <w:rPr>
          <w:rFonts w:ascii="Pretendard Light" w:eastAsia="Pretendard Light" w:hAnsi="Pretendard Light" w:cs="Microsoft GothicNeo"/>
          <w:b/>
        </w:rPr>
      </w:pPr>
    </w:p>
    <w:p w14:paraId="700C2A69" w14:textId="7BBBA51E" w:rsidR="00C11BC6" w:rsidRPr="00914424" w:rsidRDefault="00914424" w:rsidP="00B274C8">
      <w:pPr>
        <w:rPr>
          <w:rFonts w:ascii="Pretendard Light" w:eastAsia="Pretendard Light" w:hAnsi="Pretendard Light" w:cs="Microsoft GothicNeo"/>
          <w:b/>
        </w:rPr>
      </w:pPr>
      <w:r w:rsidRPr="00914424">
        <w:rPr>
          <w:rFonts w:ascii="Pretendard Light" w:eastAsia="Pretendard Light" w:hAnsi="Pretendard Light" w:cs="Microsoft GothicNeo"/>
          <w:b/>
        </w:rPr>
        <w:lastRenderedPageBreak/>
        <w:t>(2</w:t>
      </w:r>
      <w:r>
        <w:rPr>
          <w:rFonts w:ascii="Pretendard Light" w:eastAsia="Pretendard Light" w:hAnsi="Pretendard Light" w:cs="Microsoft GothicNeo"/>
          <w:b/>
        </w:rPr>
        <w:t xml:space="preserve">) </w:t>
      </w:r>
      <w:r w:rsidR="00C11BC6" w:rsidRPr="00914424">
        <w:rPr>
          <w:rFonts w:ascii="Pretendard Light" w:eastAsia="Pretendard Light" w:hAnsi="Pretendard Light" w:cs="Microsoft GothicNeo"/>
          <w:b/>
        </w:rPr>
        <w:t>네스텝</w:t>
      </w:r>
      <w:r w:rsidR="0021579D" w:rsidRPr="00914424">
        <w:rPr>
          <w:rFonts w:ascii="Pretendard Light" w:eastAsia="Pretendard Light" w:hAnsi="Pretendard Light" w:cs="Microsoft GothicNeo"/>
          <w:b/>
          <w:bCs/>
        </w:rPr>
        <w:t>(NeStep)</w:t>
      </w:r>
      <w:r w:rsidR="00D61278" w:rsidRPr="00914424">
        <w:rPr>
          <w:rFonts w:ascii="Pretendard Light" w:eastAsia="Pretendard Light" w:hAnsi="Pretendard Light" w:cs="Microsoft GothicNeo"/>
          <w:b/>
        </w:rPr>
        <w:t xml:space="preserve"> </w:t>
      </w:r>
      <w:r w:rsidR="00C11BC6" w:rsidRPr="00914424">
        <w:rPr>
          <w:rFonts w:ascii="Pretendard Light" w:eastAsia="Pretendard Light" w:hAnsi="Pretendard Light" w:cs="Microsoft GothicNeo"/>
          <w:b/>
        </w:rPr>
        <w:t>프로그램과의 공통점, 차이점, 한계점, 차별점 분석</w:t>
      </w:r>
    </w:p>
    <w:p w14:paraId="50D5A6B4" w14:textId="77777777" w:rsidR="00914424" w:rsidRPr="00914424" w:rsidRDefault="00914424" w:rsidP="00B274C8"/>
    <w:tbl>
      <w:tblPr>
        <w:tblW w:w="0" w:type="auto"/>
        <w:tblCellMar>
          <w:top w:w="15" w:type="dxa"/>
          <w:left w:w="15" w:type="dxa"/>
          <w:bottom w:w="15" w:type="dxa"/>
          <w:right w:w="15" w:type="dxa"/>
        </w:tblCellMar>
        <w:tblLook w:val="04A0" w:firstRow="1" w:lastRow="0" w:firstColumn="1" w:lastColumn="0" w:noHBand="0" w:noVBand="1"/>
      </w:tblPr>
      <w:tblGrid>
        <w:gridCol w:w="1241"/>
        <w:gridCol w:w="2542"/>
        <w:gridCol w:w="2656"/>
        <w:gridCol w:w="2574"/>
      </w:tblGrid>
      <w:tr w:rsidR="00C11BC6" w:rsidRPr="00FF4E9E" w14:paraId="5908DE1D" w14:textId="77777777" w:rsidTr="00DB5690">
        <w:trPr>
          <w:trHeight w:val="840"/>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1DC3E6AC"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Calibri"/>
                <w:bCs/>
              </w:rPr>
              <w:t> </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7516F1"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청소년 경제 교육재단 자립교육프로그램</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FE202C"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서울특별시 자립 전담기관</w:t>
            </w:r>
          </w:p>
          <w:p w14:paraId="3525254E"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“배움마켓”</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14FBB2"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광주광역시 자립지원전담기관 역량강화교육</w:t>
            </w:r>
          </w:p>
        </w:tc>
      </w:tr>
      <w:tr w:rsidR="00C11BC6" w:rsidRPr="00FF4E9E" w14:paraId="1D87383E" w14:textId="77777777" w:rsidTr="00DB5690">
        <w:trPr>
          <w:trHeight w:val="88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443DE184"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공통점</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15CC6" w14:textId="4B990F74"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자립예정 청소년 대상 경제 생활 필수지식을 주 내용으로 하여 실생활에 필요한 경제, 금융 역량 강화를 목표로 한다</w:t>
            </w:r>
            <w:r w:rsidR="000A3E52" w:rsidRPr="00FF4E9E">
              <w:rPr>
                <w:rFonts w:ascii="Pretendard Light" w:eastAsia="Pretendard Light" w:hAnsi="Pretendard Light" w:cs="Microsoft GothicNeo"/>
                <w:bCs/>
              </w:rPr>
              <w:t>.</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50C6E8" w14:textId="7F3AF8D3"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자립준비청년 대상 자립역량강화를 목표로 한다</w:t>
            </w:r>
            <w:r w:rsidR="000A3E52" w:rsidRPr="00FF4E9E">
              <w:rPr>
                <w:rFonts w:ascii="Pretendard Light" w:eastAsia="Pretendard Light" w:hAnsi="Pretendard Light" w:cs="Microsoft GothicNeo"/>
                <w:bCs/>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EBAE36" w14:textId="4B4A22EF"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자립준비청년 대상 자립역량강화를 목표로 한다</w:t>
            </w:r>
            <w:r w:rsidR="000A3E52" w:rsidRPr="00FF4E9E">
              <w:rPr>
                <w:rFonts w:ascii="Pretendard Light" w:eastAsia="Pretendard Light" w:hAnsi="Pretendard Light" w:cs="Microsoft GothicNeo"/>
                <w:bCs/>
              </w:rPr>
              <w:t>.</w:t>
            </w:r>
          </w:p>
        </w:tc>
      </w:tr>
      <w:tr w:rsidR="00C11BC6" w:rsidRPr="00FF4E9E" w14:paraId="3D4B5FB8" w14:textId="77777777" w:rsidTr="00DB5690">
        <w:trPr>
          <w:trHeight w:val="58"/>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67856834"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차이점</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FB9040" w14:textId="77B7145A"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-차시별 내용 구성에서 네스텝</w:t>
            </w:r>
            <w:r w:rsidR="000845DF" w:rsidRPr="00FF4E9E">
              <w:rPr>
                <w:rFonts w:ascii="Pretendard Light" w:eastAsia="Pretendard Light" w:hAnsi="Pretendard Light" w:cs="Microsoft GothicNeo"/>
              </w:rPr>
              <w:t xml:space="preserve">(NeStep) </w:t>
            </w:r>
            <w:r w:rsidRPr="00FF4E9E">
              <w:rPr>
                <w:rFonts w:ascii="Pretendard Light" w:eastAsia="Pretendard Light" w:hAnsi="Pretendard Light" w:cs="Microsoft GothicNeo"/>
                <w:bCs/>
              </w:rPr>
              <w:t>프로그램과 달리 다른 문화권의 교육 사례인 ‘유대인의 경제교육</w:t>
            </w:r>
            <w:r w:rsidR="004B63D2" w:rsidRPr="00FF4E9E">
              <w:rPr>
                <w:rFonts w:ascii="Pretendard Light" w:eastAsia="Pretendard Light" w:hAnsi="Pretendard Light" w:cs="Microsoft GothicNeo"/>
                <w:bCs/>
              </w:rPr>
              <w:t>’을</w:t>
            </w:r>
            <w:r w:rsidRPr="00FF4E9E">
              <w:rPr>
                <w:rFonts w:ascii="Pretendard Light" w:eastAsia="Pretendard Light" w:hAnsi="Pretendard Light" w:cs="Microsoft GothicNeo"/>
                <w:bCs/>
              </w:rPr>
              <w:t xml:space="preserve"> 포함한다</w:t>
            </w:r>
            <w:r w:rsidR="000A3E52" w:rsidRPr="00FF4E9E">
              <w:rPr>
                <w:rFonts w:ascii="Pretendard Light" w:eastAsia="Pretendard Light" w:hAnsi="Pretendard Light" w:cs="Microsoft GothicNeo"/>
                <w:bCs/>
              </w:rPr>
              <w:t>.</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D9964E" w14:textId="498B64E3"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-배움마켓은 경제, 금융 내용</w:t>
            </w:r>
            <w:r w:rsidR="000713D7" w:rsidRPr="00FF4E9E">
              <w:rPr>
                <w:rFonts w:ascii="Pretendard Light" w:eastAsia="Pretendard Light" w:hAnsi="Pretendard Light" w:cs="Microsoft GothicNeo"/>
                <w:bCs/>
              </w:rPr>
              <w:t>,</w:t>
            </w:r>
            <w:r w:rsidR="002536E4"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주거,</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노동, 법, 인문학 내용을</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다루고 네스텝</w:t>
            </w:r>
            <w:r w:rsidR="000845DF" w:rsidRPr="00FF4E9E">
              <w:rPr>
                <w:rFonts w:ascii="Pretendard Light" w:eastAsia="Pretendard Light" w:hAnsi="Pretendard Light" w:cs="Microsoft GothicNeo"/>
              </w:rPr>
              <w:t>(NeStep)</w:t>
            </w:r>
            <w:r w:rsidRPr="00FF4E9E">
              <w:rPr>
                <w:rFonts w:ascii="Pretendard Light" w:eastAsia="Pretendard Light" w:hAnsi="Pretendard Light" w:cs="Microsoft GothicNeo"/>
                <w:bCs/>
              </w:rPr>
              <w:t>에서는 경제, 금융내용을 중심으로 한다</w:t>
            </w:r>
            <w:r w:rsidR="000A3E52" w:rsidRPr="00FF4E9E">
              <w:rPr>
                <w:rFonts w:ascii="Pretendard Light" w:eastAsia="Pretendard Light" w:hAnsi="Pretendard Light" w:cs="Microsoft GothicNeo"/>
                <w:bCs/>
              </w:rPr>
              <w:t>.</w:t>
            </w:r>
          </w:p>
          <w:p w14:paraId="0A680AE0" w14:textId="1038E183"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-보호 종료 시점에 따라 필수과정, 심화과정으로 나뉜다</w:t>
            </w:r>
            <w:r w:rsidR="000A3E52" w:rsidRPr="00FF4E9E">
              <w:rPr>
                <w:rFonts w:ascii="Pretendard Light" w:eastAsia="Pretendard Light" w:hAnsi="Pretendard Light" w:cs="Microsoft GothicNeo"/>
                <w:bCs/>
              </w:rPr>
              <w:t>.</w:t>
            </w:r>
          </w:p>
          <w:p w14:paraId="5475F35D"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Calibri"/>
                <w:bCs/>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061545" w14:textId="5ED56974"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-교육이 일회성으로 진행된다</w:t>
            </w:r>
            <w:r w:rsidR="000A3E52" w:rsidRPr="00FF4E9E">
              <w:rPr>
                <w:rFonts w:ascii="Pretendard Light" w:eastAsia="Pretendard Light" w:hAnsi="Pretendard Light" w:cs="Microsoft GothicNeo"/>
                <w:bCs/>
              </w:rPr>
              <w:t>.</w:t>
            </w:r>
          </w:p>
          <w:p w14:paraId="206AD3C8" w14:textId="713023AC"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-교육일시,</w:t>
            </w:r>
            <w:r w:rsidR="00962DCD"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교육장소,</w:t>
            </w:r>
            <w:r w:rsidR="00962DCD"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 xml:space="preserve">교육내용 등이 </w:t>
            </w:r>
            <w:r w:rsidR="00962DCD" w:rsidRPr="00FF4E9E">
              <w:rPr>
                <w:rFonts w:ascii="Pretendard Light" w:eastAsia="Pretendard Light" w:hAnsi="Pretendard Light" w:cs="Microsoft GothicNeo"/>
                <w:bCs/>
              </w:rPr>
              <w:t>고정되어 있지</w:t>
            </w:r>
            <w:r w:rsidRPr="00FF4E9E">
              <w:rPr>
                <w:rFonts w:ascii="Pretendard Light" w:eastAsia="Pretendard Light" w:hAnsi="Pretendard Light" w:cs="Microsoft GothicNeo"/>
                <w:bCs/>
              </w:rPr>
              <w:t xml:space="preserve"> 않고 교육마다 바뀌어 참여자들이 공지사항을 확인하여 교육을 선택적으로 신청한다</w:t>
            </w:r>
            <w:r w:rsidR="000A3E52" w:rsidRPr="00FF4E9E">
              <w:rPr>
                <w:rFonts w:ascii="Pretendard Light" w:eastAsia="Pretendard Light" w:hAnsi="Pretendard Light" w:cs="Microsoft GothicNeo"/>
                <w:bCs/>
              </w:rPr>
              <w:t>.</w:t>
            </w:r>
          </w:p>
        </w:tc>
      </w:tr>
      <w:tr w:rsidR="00C11BC6" w:rsidRPr="00FF4E9E" w14:paraId="66E45E9F" w14:textId="77777777" w:rsidTr="00DB5690">
        <w:trPr>
          <w:trHeight w:val="259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0FA3FB4D"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한계점</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EC6A34" w14:textId="3C3B7D9A"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-경제 개념은 구체적으로 어떤 개념을 다루는지, 어떤 활동(예: 사례 분석, 토론, 퀴즈 등)을 통해 이루어지는지 제시되지 않았다</w:t>
            </w:r>
            <w:r w:rsidR="000A3E52" w:rsidRPr="00FF4E9E">
              <w:rPr>
                <w:rFonts w:ascii="Pretendard Light" w:eastAsia="Pretendard Light" w:hAnsi="Pretendard Light" w:cs="Microsoft GothicNeo"/>
                <w:bCs/>
              </w:rPr>
              <w:t>.</w:t>
            </w:r>
          </w:p>
          <w:p w14:paraId="28B30D55" w14:textId="514E5D74"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-경제 지식 전달 위주로 행동변화를 유도하기에는 한계가 있으며, 교육 차시 구성 내용이 기초금융지식(경제개념, 자산관리, 소비와 지출)으로만 구성되어 있다</w:t>
            </w:r>
            <w:r w:rsidR="000A3E52" w:rsidRPr="00FF4E9E">
              <w:rPr>
                <w:rFonts w:ascii="Pretendard Light" w:eastAsia="Pretendard Light" w:hAnsi="Pretendard Light" w:cs="Microsoft GothicNeo"/>
                <w:bCs/>
              </w:rPr>
              <w:t>.</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133172" w14:textId="4664032E"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-회차마다 교육을 신청하여 연계성이 떨어질 수 있다</w:t>
            </w:r>
            <w:r w:rsidR="000A3E52" w:rsidRPr="00FF4E9E">
              <w:rPr>
                <w:rFonts w:ascii="Pretendard Light" w:eastAsia="Pretendard Light" w:hAnsi="Pretendard Light" w:cs="Microsoft GothicNeo"/>
                <w:bCs/>
              </w:rPr>
              <w:t>.</w:t>
            </w:r>
          </w:p>
          <w:p w14:paraId="135CCBC4" w14:textId="05DAE5F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-금융 사례 학습을 위주로 간접 실습(사례나눔 중심, 이해중심) 위주이다</w:t>
            </w:r>
            <w:r w:rsidR="000A3E52" w:rsidRPr="00FF4E9E">
              <w:rPr>
                <w:rFonts w:ascii="Pretendard Light" w:eastAsia="Pretendard Light" w:hAnsi="Pretendard Light" w:cs="Microsoft GothicNeo"/>
                <w:bCs/>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01E0AA" w14:textId="39B4D793"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-교육이 매 주제별로 독립적인 일회성 형태로 진행됨에 따라 학습의 연속성을 확보하기 어렵다</w:t>
            </w:r>
            <w:r w:rsidR="000A3E52" w:rsidRPr="00FF4E9E">
              <w:rPr>
                <w:rFonts w:ascii="Pretendard Light" w:eastAsia="Pretendard Light" w:hAnsi="Pretendard Light" w:cs="Microsoft GothicNeo"/>
                <w:bCs/>
              </w:rPr>
              <w:t>.</w:t>
            </w:r>
          </w:p>
          <w:p w14:paraId="6514B804" w14:textId="69BEE7A2"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-교육마다 주제가 바뀌고 일회성으로 진행되기에 관심있는 교육이 언제 개설될</w:t>
            </w:r>
            <w:r w:rsidR="00962DCD"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지 예측하기 어렵다</w:t>
            </w:r>
            <w:r w:rsidR="000A3E52" w:rsidRPr="00FF4E9E">
              <w:rPr>
                <w:rFonts w:ascii="Pretendard Light" w:eastAsia="Pretendard Light" w:hAnsi="Pretendard Light" w:cs="Microsoft GothicNeo"/>
                <w:bCs/>
              </w:rPr>
              <w:t>.</w:t>
            </w:r>
          </w:p>
        </w:tc>
      </w:tr>
      <w:tr w:rsidR="00C11BC6" w:rsidRPr="00FF4E9E" w14:paraId="201C8D1E" w14:textId="77777777" w:rsidTr="00DB5690">
        <w:trPr>
          <w:trHeight w:val="1770"/>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620EEC8D"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lastRenderedPageBreak/>
              <w:t>내용적 측면에서의 차별점</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95C18D" w14:textId="2DE8CC1F"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기초금융지식 중심뿐만 아니라 경제선택과 의사결정, 위기대응교육을 포함한 실제 사회에서 폭 넓은 생활 경제에 적용하여 행동 변화가 가능하다.</w:t>
            </w:r>
          </w:p>
          <w:p w14:paraId="192F2062"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Calibri"/>
                <w:bCs/>
              </w:rPr>
              <w:t> </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FA0148" w14:textId="320BABEC"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생활전반에 대한 통합 정보를 제공하는 배움마켓과 달리 네스텝</w:t>
            </w:r>
            <w:r w:rsidR="000845DF" w:rsidRPr="00FF4E9E">
              <w:rPr>
                <w:rFonts w:ascii="Pretendard Light" w:eastAsia="Pretendard Light" w:hAnsi="Pretendard Light" w:cs="Microsoft GothicNeo"/>
              </w:rPr>
              <w:t>(NeStep)</w:t>
            </w:r>
            <w:r w:rsidRPr="00FF4E9E">
              <w:rPr>
                <w:rFonts w:ascii="Pretendard Light" w:eastAsia="Pretendard Light" w:hAnsi="Pretendard Light" w:cs="Microsoft GothicNeo"/>
                <w:bCs/>
              </w:rPr>
              <w:t>은 실생활 경제 금융 내용에 초점을 맞추어 직접 실습 위주</w:t>
            </w:r>
            <w:r w:rsidR="00914424">
              <w:rPr>
                <w:rFonts w:ascii="Pretendard Light" w:eastAsia="Pretendard Light" w:hAnsi="Pretendard Light" w:cs="Microsoft GothicNeo"/>
                <w:bCs/>
              </w:rPr>
              <w:br/>
            </w:r>
            <w:r w:rsidRPr="00FF4E9E">
              <w:rPr>
                <w:rFonts w:ascii="Pretendard Light" w:eastAsia="Pretendard Light" w:hAnsi="Pretendard Light" w:cs="Microsoft GothicNeo"/>
                <w:bCs/>
              </w:rPr>
              <w:t>(한달 가계부 세우기) 교육을 제공한다.</w:t>
            </w:r>
            <w:r w:rsidRPr="00FF4E9E">
              <w:rPr>
                <w:rFonts w:ascii="Pretendard Light" w:eastAsia="Pretendard Light" w:hAnsi="Pretendard Light" w:cs="Calibri"/>
                <w:bCs/>
              </w:rPr>
              <w:t> </w:t>
            </w:r>
          </w:p>
          <w:p w14:paraId="750FEB0A"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단회성 참여구조가 아닌 5차시 연속 구조로 학습 흐름의 연계성이 높다.</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B8CE33"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일회성 참여가 아닌 5차시 연속된 구조로 학습의 연속성을 확보한다.</w:t>
            </w:r>
          </w:p>
          <w:p w14:paraId="12CB6634" w14:textId="3D388F1C"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커리큘럼이나 학습 내용이 고정되어 있어 사전에 학습자에게 예측 가능한 학습경로를 제공하고 </w:t>
            </w:r>
            <w:r w:rsidR="00E84DF9" w:rsidRPr="00FF4E9E">
              <w:rPr>
                <w:rFonts w:ascii="Pretendard Light" w:eastAsia="Pretendard Light" w:hAnsi="Pretendard Light" w:cs="Microsoft GothicNeo"/>
                <w:bCs/>
              </w:rPr>
              <w:t>자산관리뿐만</w:t>
            </w:r>
            <w:r w:rsidRPr="00FF4E9E">
              <w:rPr>
                <w:rFonts w:ascii="Pretendard Light" w:eastAsia="Pretendard Light" w:hAnsi="Pretendard Light" w:cs="Microsoft GothicNeo"/>
                <w:bCs/>
              </w:rPr>
              <w:t xml:space="preserve"> 아니라 금융상품,</w:t>
            </w:r>
            <w:r w:rsidR="00E84DF9"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통장 개설 활동을 통해 누적적인 지식습득을 가능하게 한다.</w:t>
            </w:r>
          </w:p>
        </w:tc>
      </w:tr>
      <w:tr w:rsidR="00C11BC6" w:rsidRPr="00FF4E9E" w14:paraId="2C36E556" w14:textId="77777777" w:rsidTr="00DB5690">
        <w:trPr>
          <w:trHeight w:val="1770"/>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025E8288"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매체 활용 측면에서의 차별점</w:t>
            </w:r>
          </w:p>
        </w:tc>
        <w:tc>
          <w:tcPr>
            <w:tcW w:w="254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C24B95" w14:textId="77777777"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영상, 활동지 중심의 기존 프로그램과 달리 애플리케이션, 챗봇을 추가적으로 활용하여 시공간의 제약 없이 정보를 제공하고 교육 종료 후에도 지속적으로 활용이 가능하다.</w:t>
            </w:r>
          </w:p>
        </w:tc>
        <w:tc>
          <w:tcPr>
            <w:tcW w:w="265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DA8B76" w14:textId="34E08792"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현장강의, 활동지 중심의 기존 프로그램과 달리 </w:t>
            </w:r>
            <w:r w:rsidR="00806B34" w:rsidRPr="00FF4E9E">
              <w:rPr>
                <w:rFonts w:ascii="Pretendard Light" w:eastAsia="Pretendard Light" w:hAnsi="Pretendard Light" w:cs="Microsoft GothicNeo"/>
                <w:bCs/>
              </w:rPr>
              <w:t>애</w:t>
            </w:r>
            <w:r w:rsidRPr="00FF4E9E">
              <w:rPr>
                <w:rFonts w:ascii="Pretendard Light" w:eastAsia="Pretendard Light" w:hAnsi="Pretendard Light" w:cs="Microsoft GothicNeo"/>
                <w:bCs/>
              </w:rPr>
              <w:t>플리케이션, 챗봇을 추가적으로 활용하여 학습자의 흥미와 몰입도를 높이고, 반복학습이 가능하도록 구성되어 있다.</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1253A36" w14:textId="12DCDADE" w:rsidR="00C11BC6" w:rsidRPr="00FF4E9E" w:rsidRDefault="00C11BC6" w:rsidP="00DB5690">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현장 강의 중심의 </w:t>
            </w:r>
            <w:r w:rsidR="00E84DF9" w:rsidRPr="00FF4E9E">
              <w:rPr>
                <w:rFonts w:ascii="Pretendard Light" w:eastAsia="Pretendard Light" w:hAnsi="Pretendard Light" w:cs="Microsoft GothicNeo"/>
                <w:bCs/>
              </w:rPr>
              <w:t>일회성으로</w:t>
            </w:r>
            <w:r w:rsidRPr="00FF4E9E">
              <w:rPr>
                <w:rFonts w:ascii="Pretendard Light" w:eastAsia="Pretendard Light" w:hAnsi="Pretendard Light" w:cs="Microsoft GothicNeo"/>
                <w:bCs/>
              </w:rPr>
              <w:t xml:space="preserve"> 진행되는 기존 교육과 달리 애플리케이션을 활용하여 오프라인 수업 환경에서 다양한 활동을 수행하고 연속적인 누적학습이 가능하다.</w:t>
            </w:r>
          </w:p>
        </w:tc>
      </w:tr>
    </w:tbl>
    <w:p w14:paraId="5108E52A"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p>
    <w:p w14:paraId="2490A9D0" w14:textId="77777777" w:rsidR="00121504" w:rsidRDefault="00121504">
      <w:pPr>
        <w:rPr>
          <w:rFonts w:ascii="Pretendard Light" w:eastAsia="Pretendard Light" w:hAnsi="Pretendard Light" w:cs="Microsoft GothicNeo"/>
          <w:bCs/>
        </w:rPr>
      </w:pPr>
      <w:r>
        <w:rPr>
          <w:rFonts w:ascii="Pretendard Light" w:eastAsia="Pretendard Light" w:hAnsi="Pretendard Light" w:cs="Microsoft GothicNeo"/>
          <w:bCs/>
        </w:rPr>
        <w:br w:type="page"/>
      </w:r>
    </w:p>
    <w:p w14:paraId="5D4C5CB0" w14:textId="56EB866B" w:rsidR="00C11BC6" w:rsidRPr="00FF4E9E" w:rsidRDefault="00D61278"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lastRenderedPageBreak/>
        <w:t xml:space="preserve">- </w:t>
      </w:r>
      <w:r w:rsidR="00C11BC6" w:rsidRPr="00FF4E9E">
        <w:rPr>
          <w:rFonts w:ascii="Pretendard Light" w:eastAsia="Pretendard Light" w:hAnsi="Pretendard Light" w:cs="Microsoft GothicNeo"/>
          <w:bCs/>
        </w:rPr>
        <w:t>형식적 측면(보드게임)</w:t>
      </w:r>
    </w:p>
    <w:tbl>
      <w:tblPr>
        <w:tblW w:w="0" w:type="auto"/>
        <w:tblCellMar>
          <w:top w:w="15" w:type="dxa"/>
          <w:left w:w="15" w:type="dxa"/>
          <w:bottom w:w="15" w:type="dxa"/>
          <w:right w:w="15" w:type="dxa"/>
        </w:tblCellMar>
        <w:tblLook w:val="04A0" w:firstRow="1" w:lastRow="0" w:firstColumn="1" w:lastColumn="0" w:noHBand="0" w:noVBand="1"/>
      </w:tblPr>
      <w:tblGrid>
        <w:gridCol w:w="1719"/>
        <w:gridCol w:w="961"/>
        <w:gridCol w:w="6333"/>
      </w:tblGrid>
      <w:tr w:rsidR="00C11BC6" w:rsidRPr="00FF4E9E" w14:paraId="7134B094" w14:textId="77777777" w:rsidTr="00F80D69">
        <w:trPr>
          <w:trHeight w:val="675"/>
        </w:trPr>
        <w:tc>
          <w:tcPr>
            <w:tcW w:w="0" w:type="auto"/>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558CC35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프로그램명</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3001E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분석요소</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C503E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세부내용</w:t>
            </w:r>
          </w:p>
        </w:tc>
      </w:tr>
      <w:tr w:rsidR="00C11BC6" w:rsidRPr="00FF4E9E" w14:paraId="35DED423" w14:textId="77777777" w:rsidTr="00F80D69">
        <w:trPr>
          <w:trHeight w:val="67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0D6705EB" w14:textId="3F5FE519"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한은이와 함께하는 합리적 소비 게임</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5ACE6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개발사</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AAE256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한국은행</w:t>
            </w:r>
          </w:p>
        </w:tc>
      </w:tr>
      <w:tr w:rsidR="00C11BC6" w:rsidRPr="00FF4E9E" w14:paraId="5126D6BE" w14:textId="77777777" w:rsidTr="00F80D69">
        <w:trPr>
          <w:trHeight w:val="720"/>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407D2120"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6C9D5F"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게임소개</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DE09B3" w14:textId="0CFF575C"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 xml:space="preserve">주어진 월급으로 가정살림을 꾸리는 과정에서 </w:t>
            </w:r>
            <w:r w:rsidR="00F80D69" w:rsidRPr="00FF4E9E">
              <w:rPr>
                <w:rFonts w:ascii="Pretendard Light" w:eastAsia="Pretendard Light" w:hAnsi="Pretendard Light" w:cs="Microsoft GothicNeo"/>
                <w:bCs/>
              </w:rPr>
              <w:br/>
            </w:r>
            <w:r w:rsidRPr="00FF4E9E">
              <w:rPr>
                <w:rFonts w:ascii="Pretendard Light" w:eastAsia="Pretendard Light" w:hAnsi="Pretendard Light" w:cs="Microsoft GothicNeo"/>
                <w:bCs/>
              </w:rPr>
              <w:t>‘최대의 효용’을 얻는 과정을 연습하는 경제교육 보드게임</w:t>
            </w:r>
          </w:p>
        </w:tc>
      </w:tr>
      <w:tr w:rsidR="00C11BC6" w:rsidRPr="00FF4E9E" w14:paraId="42262EE2" w14:textId="77777777" w:rsidTr="00F80D69">
        <w:trPr>
          <w:trHeight w:val="136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5A091223"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099DC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교육내용</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0F5FB8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-우리집의 경제활동</w:t>
            </w:r>
          </w:p>
          <w:p w14:paraId="27BF8B5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-합리적 소비와 효용</w:t>
            </w:r>
          </w:p>
          <w:p w14:paraId="7A524B7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-합리적 소비 방법</w:t>
            </w:r>
          </w:p>
        </w:tc>
      </w:tr>
      <w:tr w:rsidR="00C11BC6" w:rsidRPr="00FF4E9E" w14:paraId="44CC9F93" w14:textId="77777777" w:rsidTr="00F80D69">
        <w:trPr>
          <w:trHeight w:val="1189"/>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4DE16A58"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BB98E6E"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한계점</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99F157"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일반 청소년을 대상으로 설계되어 있어, 자립준비청년이 겪는 현실적 고민(생활비 문제, 빚 관리, 위기상황 등)과 연결되는 실제적 의사결정 상황은 반영되지 않아 한계가 있다.</w:t>
            </w:r>
          </w:p>
        </w:tc>
      </w:tr>
      <w:tr w:rsidR="00C11BC6" w:rsidRPr="00FF4E9E" w14:paraId="507EFE7A" w14:textId="77777777" w:rsidTr="00F80D69">
        <w:trPr>
          <w:trHeight w:val="705"/>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AF1DD" w:themeFill="accent3" w:themeFillTint="33"/>
            <w:tcMar>
              <w:top w:w="0" w:type="dxa"/>
              <w:left w:w="100" w:type="dxa"/>
              <w:bottom w:w="0" w:type="dxa"/>
              <w:right w:w="100" w:type="dxa"/>
            </w:tcMar>
            <w:vAlign w:val="center"/>
            <w:hideMark/>
          </w:tcPr>
          <w:p w14:paraId="7912A5BD"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어디로 갈까요?</w:t>
            </w:r>
          </w:p>
          <w:p w14:paraId="5B6D2D9C" w14:textId="279295A5"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용돈 탐험대</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7B8D8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개발사</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F0E49B"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금융감독원</w:t>
            </w:r>
          </w:p>
        </w:tc>
      </w:tr>
      <w:tr w:rsidR="00C11BC6" w:rsidRPr="00FF4E9E" w14:paraId="4651D3AF" w14:textId="77777777" w:rsidTr="00F80D69">
        <w:trPr>
          <w:trHeight w:val="960"/>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32F564F0"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2E2422"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게임소개</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42CD0C5"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반드시 사야 하는 물건과 사고 싶은 물건을 구분하여 소비의 우선순위를 정하고 계획하여 현명한 금융 소비자가 될 수 있도록 하는 경제금융보드게임</w:t>
            </w:r>
          </w:p>
        </w:tc>
      </w:tr>
      <w:tr w:rsidR="00C11BC6" w:rsidRPr="00FF4E9E" w14:paraId="79623040" w14:textId="77777777" w:rsidTr="00F80D69">
        <w:trPr>
          <w:trHeight w:val="1125"/>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4C32AA4E"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BC41FC"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교육내용</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3C3D9C"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-경제 관념 쉽게 익히기</w:t>
            </w:r>
          </w:p>
          <w:p w14:paraId="4D14541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-올바른 소비 습관 형성</w:t>
            </w:r>
          </w:p>
          <w:p w14:paraId="1FEA44E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-금융 의사 결정 능력</w:t>
            </w:r>
          </w:p>
        </w:tc>
      </w:tr>
      <w:tr w:rsidR="00C11BC6" w:rsidRPr="00FF4E9E" w14:paraId="53CD3E66" w14:textId="77777777" w:rsidTr="00121504">
        <w:trPr>
          <w:trHeight w:val="50"/>
        </w:trPr>
        <w:tc>
          <w:tcPr>
            <w:tcW w:w="0" w:type="auto"/>
            <w:vMerge/>
            <w:tcBorders>
              <w:top w:val="single" w:sz="6" w:space="0" w:color="000000"/>
              <w:left w:val="single" w:sz="6" w:space="0" w:color="000000"/>
              <w:bottom w:val="single" w:sz="6" w:space="0" w:color="000000"/>
              <w:right w:val="single" w:sz="6" w:space="0" w:color="000000"/>
            </w:tcBorders>
            <w:shd w:val="clear" w:color="auto" w:fill="EAF1DD" w:themeFill="accent3" w:themeFillTint="33"/>
            <w:vAlign w:val="center"/>
            <w:hideMark/>
          </w:tcPr>
          <w:p w14:paraId="46E1FB64" w14:textId="77777777" w:rsidR="00C11BC6" w:rsidRPr="00FF4E9E" w:rsidRDefault="00C11BC6" w:rsidP="00B274C8">
            <w:pPr>
              <w:rPr>
                <w:rFonts w:ascii="Pretendard Light" w:eastAsia="Pretendard Light" w:hAnsi="Pretendard Light" w:cs="Microsoft GothicNeo"/>
                <w:bCs/>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75F3C8"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한계점</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16324C" w14:textId="77777777" w:rsidR="00C11BC6"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복잡하고 현실적인 재정 문제들(공과금납부, 비상 자금 마련, 세금 등)을 해결하는 데 필요한 충분하고 심층적인 금융 지식과 기술을 제공하기에는 내용과 수준 면에서 한계가 있다.</w:t>
            </w:r>
          </w:p>
          <w:p w14:paraId="75AC69B4" w14:textId="77777777" w:rsidR="00914424" w:rsidRPr="00FF4E9E" w:rsidRDefault="00914424" w:rsidP="00B274C8">
            <w:pPr>
              <w:rPr>
                <w:rFonts w:ascii="Pretendard Light" w:eastAsia="Pretendard Light" w:hAnsi="Pretendard Light" w:cs="Microsoft GothicNeo"/>
                <w:bCs/>
              </w:rPr>
            </w:pPr>
          </w:p>
          <w:p w14:paraId="2C946401" w14:textId="4EB67A65"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물리적 도구에 기반한 특성상 사회 변화나 제도·정책의 개편 내용을 반영하는 데 한계가 있다. 한 번 제작된 게임 구성 요소(카드, 판 등)는 수정이 어렵고, 이에 따라 최신 정보를 반영한 학습 제공에 제약이</w:t>
            </w:r>
            <w:r w:rsidR="00121504">
              <w:rPr>
                <w:rFonts w:ascii="Pretendard Light" w:eastAsia="Pretendard Light" w:hAnsi="Pretendard Light" w:cs="Microsoft GothicNeo" w:hint="eastAsia"/>
                <w:bCs/>
              </w:rPr>
              <w:t xml:space="preserve"> 발생할 수 있다.</w:t>
            </w:r>
          </w:p>
        </w:tc>
      </w:tr>
    </w:tbl>
    <w:p w14:paraId="03DFA633"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p>
    <w:p w14:paraId="35F7AF85" w14:textId="13B99417" w:rsidR="00C11BC6"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w:t>
      </w:r>
      <w:r w:rsidR="000A3E52"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내용적 차별점: 네스텝은 기존의 보드게임인 ‘인생게임’에서 착안하여 월급수령, 선택의 기로</w:t>
      </w:r>
      <w:r w:rsidR="000713D7" w:rsidRPr="00FF4E9E">
        <w:rPr>
          <w:rFonts w:ascii="Pretendard Light" w:eastAsia="Pretendard Light" w:hAnsi="Pretendard Light" w:cs="Microsoft GothicNeo"/>
          <w:bCs/>
        </w:rPr>
        <w:t xml:space="preserve"> (루트 카드)</w:t>
      </w:r>
      <w:r w:rsidRPr="00FF4E9E">
        <w:rPr>
          <w:rFonts w:ascii="Pretendard Light" w:eastAsia="Pretendard Light" w:hAnsi="Pretendard Light" w:cs="Microsoft GothicNeo"/>
          <w:bCs/>
        </w:rPr>
        <w:t xml:space="preserve">, </w:t>
      </w:r>
      <w:r w:rsidR="000713D7" w:rsidRPr="00FF4E9E">
        <w:rPr>
          <w:rFonts w:ascii="Pretendard Light" w:eastAsia="Pretendard Light" w:hAnsi="Pretendard Light" w:cs="Microsoft GothicNeo"/>
          <w:bCs/>
        </w:rPr>
        <w:t>목표</w:t>
      </w:r>
      <w:r w:rsidRPr="00FF4E9E">
        <w:rPr>
          <w:rFonts w:ascii="Pretendard Light" w:eastAsia="Pretendard Light" w:hAnsi="Pretendard Light" w:cs="Microsoft GothicNeo"/>
          <w:bCs/>
        </w:rPr>
        <w:t xml:space="preserve"> 카드 등 실제 자립준비청년 사례가 반영된 사건카드와 게임판으로 구성되며</w:t>
      </w:r>
      <w:r w:rsidR="000713D7"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자립지원제도 관련 요소(자립수당, 디딤씨앗통장) 등을 도입</w:t>
      </w:r>
      <w:r w:rsidR="000713D7" w:rsidRPr="00FF4E9E">
        <w:rPr>
          <w:rFonts w:ascii="Pretendard Light" w:eastAsia="Pretendard Light" w:hAnsi="Pretendard Light" w:cs="Microsoft GothicNeo"/>
          <w:bCs/>
        </w:rPr>
        <w:t xml:space="preserve">하여 게임의 실재성을 더했다. </w:t>
      </w:r>
    </w:p>
    <w:p w14:paraId="0DA3FC9A" w14:textId="77777777" w:rsidR="00F5720D" w:rsidRPr="00FF4E9E" w:rsidRDefault="00F5720D" w:rsidP="00B274C8">
      <w:pPr>
        <w:rPr>
          <w:rFonts w:ascii="Pretendard Light" w:eastAsia="Pretendard Light" w:hAnsi="Pretendard Light" w:cs="Microsoft GothicNeo"/>
          <w:bCs/>
        </w:rPr>
      </w:pPr>
    </w:p>
    <w:p w14:paraId="7A15559C" w14:textId="24B5D4D8"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lastRenderedPageBreak/>
        <w:t>-</w:t>
      </w:r>
      <w:r w:rsidR="000A3E52" w:rsidRPr="00FF4E9E">
        <w:rPr>
          <w:rFonts w:ascii="Pretendard Light" w:eastAsia="Pretendard Light" w:hAnsi="Pretendard Light" w:cs="Microsoft GothicNeo"/>
          <w:bCs/>
        </w:rPr>
        <w:t xml:space="preserve"> </w:t>
      </w:r>
      <w:r w:rsidRPr="00FF4E9E">
        <w:rPr>
          <w:rFonts w:ascii="Pretendard Light" w:eastAsia="Pretendard Light" w:hAnsi="Pretendard Light" w:cs="Microsoft GothicNeo"/>
          <w:bCs/>
        </w:rPr>
        <w:t xml:space="preserve">형식적 </w:t>
      </w:r>
      <w:r w:rsidR="00E84DF9" w:rsidRPr="00FF4E9E">
        <w:rPr>
          <w:rFonts w:ascii="Pretendard Light" w:eastAsia="Pretendard Light" w:hAnsi="Pretendard Light" w:cs="Microsoft GothicNeo"/>
          <w:bCs/>
        </w:rPr>
        <w:t>차별점:</w:t>
      </w:r>
      <w:r w:rsidRPr="00FF4E9E">
        <w:rPr>
          <w:rFonts w:ascii="Pretendard Light" w:eastAsia="Pretendard Light" w:hAnsi="Pretendard Light" w:cs="Microsoft GothicNeo"/>
          <w:bCs/>
        </w:rPr>
        <w:t xml:space="preserve"> 형식적 차별화 요소로 ‘지울 수 있는 제도 카드’를 도입함으로써, 변화하는 제도나 정책 내용을 유연하게 반영할 수 있다. 이를 통해 학습자는 자립과 관련된 최신 제도 정보를 보다 정확하게 습득할 수 있다.</w:t>
      </w:r>
    </w:p>
    <w:p w14:paraId="1F8228C7" w14:textId="77777777"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Calibri"/>
          <w:bCs/>
        </w:rPr>
        <w:t> </w:t>
      </w:r>
    </w:p>
    <w:p w14:paraId="5F630B5F" w14:textId="0848D5D3" w:rsidR="00C11BC6" w:rsidRPr="00FF4E9E" w:rsidRDefault="00D61278" w:rsidP="00B274C8">
      <w:pPr>
        <w:rPr>
          <w:rFonts w:ascii="Pretendard Light" w:eastAsia="Pretendard Light" w:hAnsi="Pretendard Light" w:cs="Microsoft GothicNeo"/>
          <w:b/>
        </w:rPr>
      </w:pPr>
      <w:r w:rsidRPr="00FF4E9E">
        <w:rPr>
          <w:rFonts w:ascii="Pretendard Light" w:eastAsia="Pretendard Light" w:hAnsi="Pretendard Light" w:cs="Microsoft GothicNeo"/>
          <w:b/>
        </w:rPr>
        <w:t>(3</w:t>
      </w:r>
      <w:r w:rsidR="00F01EBD" w:rsidRPr="00FF4E9E">
        <w:rPr>
          <w:rFonts w:ascii="Pretendard Light" w:eastAsia="Pretendard Light" w:hAnsi="Pretendard Light" w:cs="Microsoft GothicNeo"/>
          <w:b/>
        </w:rPr>
        <w:t>)</w:t>
      </w:r>
      <w:r w:rsidR="00F36919" w:rsidRPr="00FF4E9E">
        <w:rPr>
          <w:rFonts w:ascii="Pretendard Light" w:eastAsia="Pretendard Light" w:hAnsi="Pretendard Light" w:cs="Microsoft GothicNeo"/>
          <w:b/>
        </w:rPr>
        <w:t xml:space="preserve"> 우</w:t>
      </w:r>
      <w:r w:rsidR="00C11BC6" w:rsidRPr="00FF4E9E">
        <w:rPr>
          <w:rFonts w:ascii="Pretendard Light" w:eastAsia="Pretendard Light" w:hAnsi="Pretendard Light" w:cs="Microsoft GothicNeo"/>
          <w:b/>
        </w:rPr>
        <w:t>리 프로그램의 필요성(타 프로그램에 비해 갖는 유용성)</w:t>
      </w:r>
    </w:p>
    <w:p w14:paraId="75B81460" w14:textId="5172F24C" w:rsidR="00C11BC6"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내용적 측면에서 단순한 금융 지식 전달에 그치지 않고 실생활과 밀접한 가계부 작성 등의 체험 중심 학습을 제공하여 자립 준비청년들의 지속가능한 자립생활을 위한 기초역량(소득과 지출의 체계적 관리, 합리적 소비, 목표 기반 저축 습관 형성, 금융상품에 대한 이해와 신중한 선택, 위기 상황 대응능력, 복지제도 활용 능력)을 갖출 수 있게 한다.</w:t>
      </w:r>
    </w:p>
    <w:p w14:paraId="10C3CFCC" w14:textId="77777777" w:rsidR="00F5720D" w:rsidRPr="00FF4E9E" w:rsidRDefault="00F5720D" w:rsidP="00B274C8">
      <w:pPr>
        <w:rPr>
          <w:rFonts w:ascii="Pretendard Light" w:eastAsia="Pretendard Light" w:hAnsi="Pretendard Light" w:cs="Microsoft GothicNeo"/>
          <w:bCs/>
        </w:rPr>
      </w:pPr>
    </w:p>
    <w:p w14:paraId="3668B909" w14:textId="77C1EDE2" w:rsidR="00C11BC6" w:rsidRPr="00FF4E9E" w:rsidRDefault="00C11BC6" w:rsidP="00B274C8">
      <w:pPr>
        <w:rPr>
          <w:rFonts w:ascii="Pretendard Light" w:eastAsia="Pretendard Light" w:hAnsi="Pretendard Light" w:cs="Microsoft GothicNeo"/>
          <w:bCs/>
        </w:rPr>
      </w:pPr>
      <w:r w:rsidRPr="00FF4E9E">
        <w:rPr>
          <w:rFonts w:ascii="Pretendard Light" w:eastAsia="Pretendard Light" w:hAnsi="Pretendard Light" w:cs="Microsoft GothicNeo"/>
          <w:bCs/>
        </w:rPr>
        <w:t>형식적 측면에서 인생게임을 바탕으로 자립준비청년의 실제 삶을 반영한 시나리오형 보드게임을 통해 자립 이후 마주하게 될 복합적 상황에 대한 선택과 결과의 피드백을 반복적으로 경험하게 하여 현실에서의 행동전략을 연습하는 효과를 준다.</w:t>
      </w:r>
    </w:p>
    <w:p w14:paraId="6BB023C1" w14:textId="77777777" w:rsidR="000713D7" w:rsidRPr="00FF4E9E" w:rsidRDefault="000713D7" w:rsidP="00B274C8">
      <w:pPr>
        <w:rPr>
          <w:rFonts w:ascii="Pretendard Light" w:eastAsia="Pretendard Light" w:hAnsi="Pretendard Light" w:cs="Microsoft GothicNeo"/>
          <w:bCs/>
        </w:rPr>
      </w:pPr>
    </w:p>
    <w:p w14:paraId="114F975D" w14:textId="78EF70BF" w:rsidR="002938D6" w:rsidRPr="00F5720D" w:rsidRDefault="00DA7135" w:rsidP="00B274C8">
      <w:pPr>
        <w:rPr>
          <w:rFonts w:ascii="Pretendard Light" w:eastAsia="Pretendard Light" w:hAnsi="Pretendard Light" w:cs="Microsoft GothicNeo"/>
          <w:b/>
          <w:bCs/>
          <w:sz w:val="24"/>
          <w:szCs w:val="24"/>
          <w:lang w:val="en-US"/>
        </w:rPr>
      </w:pPr>
      <w:r w:rsidRPr="00F5720D">
        <w:rPr>
          <w:rFonts w:ascii="Pretendard Light" w:eastAsia="Pretendard Light" w:hAnsi="Pretendard Light" w:cs="Microsoft GothicNeo"/>
          <w:b/>
          <w:bCs/>
          <w:sz w:val="24"/>
          <w:szCs w:val="24"/>
          <w:lang w:val="en-US"/>
        </w:rPr>
        <w:t>3</w:t>
      </w:r>
      <w:r w:rsidR="00F527E1" w:rsidRPr="00F5720D">
        <w:rPr>
          <w:rFonts w:ascii="Pretendard Light" w:eastAsia="Pretendard Light" w:hAnsi="Pretendard Light" w:cs="Microsoft GothicNeo"/>
          <w:b/>
          <w:bCs/>
          <w:sz w:val="24"/>
          <w:szCs w:val="24"/>
          <w:lang w:val="en-US"/>
        </w:rPr>
        <w:t>)</w:t>
      </w:r>
      <w:r w:rsidRPr="00F5720D">
        <w:rPr>
          <w:rFonts w:ascii="Pretendard Light" w:eastAsia="Pretendard Light" w:hAnsi="Pretendard Light" w:cs="Microsoft GothicNeo"/>
          <w:b/>
          <w:bCs/>
          <w:sz w:val="24"/>
          <w:szCs w:val="24"/>
          <w:lang w:val="en-US"/>
        </w:rPr>
        <w:t xml:space="preserve"> </w:t>
      </w:r>
      <w:r w:rsidR="002938D6" w:rsidRPr="00F5720D">
        <w:rPr>
          <w:rFonts w:ascii="Pretendard Light" w:eastAsia="Pretendard Light" w:hAnsi="Pretendard Light" w:cs="Microsoft GothicNeo"/>
          <w:b/>
          <w:bCs/>
          <w:sz w:val="24"/>
          <w:szCs w:val="24"/>
          <w:lang w:val="en-US"/>
        </w:rPr>
        <w:t>요구</w:t>
      </w:r>
      <w:r w:rsidR="00B274C8">
        <w:rPr>
          <w:rFonts w:ascii="Pretendard Light" w:eastAsia="Pretendard Light" w:hAnsi="Pretendard Light" w:cs="Microsoft GothicNeo" w:hint="eastAsia"/>
          <w:b/>
          <w:bCs/>
          <w:sz w:val="24"/>
          <w:szCs w:val="24"/>
          <w:lang w:val="en-US"/>
        </w:rPr>
        <w:t xml:space="preserve"> </w:t>
      </w:r>
      <w:r w:rsidR="002938D6" w:rsidRPr="00F5720D">
        <w:rPr>
          <w:rFonts w:ascii="Pretendard Light" w:eastAsia="Pretendard Light" w:hAnsi="Pretendard Light" w:cs="Microsoft GothicNeo"/>
          <w:b/>
          <w:bCs/>
          <w:sz w:val="24"/>
          <w:szCs w:val="24"/>
          <w:lang w:val="en-US"/>
        </w:rPr>
        <w:t>정의</w:t>
      </w:r>
    </w:p>
    <w:p w14:paraId="356E7A37" w14:textId="77777777" w:rsidR="002938D6" w:rsidRPr="00FF4E9E" w:rsidRDefault="002938D6" w:rsidP="00B274C8">
      <w:pPr>
        <w:rPr>
          <w:rFonts w:ascii="Pretendard Light" w:eastAsia="Pretendard Light" w:hAnsi="Pretendard Light" w:cs="Microsoft GothicNeo"/>
          <w:lang w:val="en-US"/>
        </w:rPr>
      </w:pPr>
    </w:p>
    <w:p w14:paraId="085DB6C9" w14:textId="3BE80202" w:rsidR="00DA7135"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‘보호종료아동 자립 실태 및 욕구조사’에 따르면 자립준비청년 3천104명중 50.0%인 1천552명이 ‘죽고 싶다고 생각해 본 경험이 있다’고 답했다. ‘죽고싶다고 생각한 이유’에 대해 33.4%가 ‘경제적인 문제’를 꼽았다. 또한 자립준비청년 4명 중 1명에 해당하는 24.3%는 부채가 있다고 답했다.</w:t>
      </w:r>
      <w:r w:rsidR="00DA7135" w:rsidRPr="00FF4E9E">
        <w:rPr>
          <w:rFonts w:ascii="Pretendard Light" w:eastAsia="Pretendard Light" w:hAnsi="Pretendard Light" w:cs="Microsoft GothicNeo"/>
          <w:lang w:val="en-US"/>
        </w:rPr>
        <w:br/>
      </w:r>
    </w:p>
    <w:p w14:paraId="256C7E9B" w14:textId="0E39EA94" w:rsidR="00DA7135" w:rsidRPr="00FF4E9E" w:rsidRDefault="00DA7135"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대전 지역에는 만 18세가 되어 보호시설이나 위탁가정에서 나온 자립준비청년이 약 445명 있는 것으로 파악된다. “보건복지부가 지난달 발표한 자료에 따르면 자립준비청년 46.5%가 자살을 생각해 본 적이 있을 정도로 여전히 이들이 겪는 경제적 어려움과 심리적 불안감이 크다”라고 파악된다.</w:t>
      </w:r>
    </w:p>
    <w:p w14:paraId="4A6F24F5" w14:textId="77777777" w:rsidR="00F5720D" w:rsidRPr="00FF4E9E" w:rsidRDefault="00F5720D" w:rsidP="00B274C8">
      <w:pPr>
        <w:rPr>
          <w:rFonts w:ascii="Pretendard Light" w:eastAsia="Pretendard Light" w:hAnsi="Pretendard Light" w:cs="Microsoft GothicNeo"/>
          <w:lang w:val="en-US"/>
        </w:rPr>
      </w:pPr>
    </w:p>
    <w:p w14:paraId="0048EA7A" w14:textId="26953287" w:rsidR="002938D6" w:rsidRPr="00FF4E9E" w:rsidRDefault="00F527E1" w:rsidP="00B274C8">
      <w:pPr>
        <w:rPr>
          <w:rFonts w:ascii="Pretendard Light" w:eastAsia="Pretendard Light" w:hAnsi="Pretendard Light" w:cs="Microsoft GothicNeo"/>
          <w:b/>
          <w:bCs/>
          <w:lang w:val="en-US"/>
        </w:rPr>
      </w:pPr>
      <w:r w:rsidRPr="00FF4E9E">
        <w:rPr>
          <w:rFonts w:ascii="Pretendard Light" w:eastAsia="Pretendard Light" w:hAnsi="Pretendard Light" w:cs="Microsoft GothicNeo"/>
          <w:b/>
          <w:bCs/>
          <w:lang w:val="en-US"/>
        </w:rPr>
        <w:t>(</w:t>
      </w:r>
      <w:r w:rsidR="002938D6" w:rsidRPr="00FF4E9E">
        <w:rPr>
          <w:rFonts w:ascii="Pretendard Light" w:eastAsia="Pretendard Light" w:hAnsi="Pretendard Light" w:cs="Microsoft GothicNeo"/>
          <w:b/>
          <w:bCs/>
          <w:lang w:val="en-US"/>
        </w:rPr>
        <w:t>1)</w:t>
      </w:r>
      <w:r w:rsidR="000A3E52" w:rsidRPr="00FF4E9E">
        <w:rPr>
          <w:rFonts w:ascii="Pretendard Light" w:eastAsia="Pretendard Light" w:hAnsi="Pretendard Light" w:cs="Microsoft GothicNeo"/>
          <w:b/>
          <w:bCs/>
          <w:lang w:val="en-US"/>
        </w:rPr>
        <w:t xml:space="preserve"> </w:t>
      </w:r>
      <w:r w:rsidR="002938D6" w:rsidRPr="00FF4E9E">
        <w:rPr>
          <w:rFonts w:ascii="Pretendard Light" w:eastAsia="Pretendard Light" w:hAnsi="Pretendard Light" w:cs="Microsoft GothicNeo"/>
          <w:b/>
          <w:bCs/>
          <w:lang w:val="en-US"/>
        </w:rPr>
        <w:t>현재 상태 분석(As-Is)</w:t>
      </w:r>
    </w:p>
    <w:p w14:paraId="30BC5748" w14:textId="66657F8F" w:rsidR="00F5720D" w:rsidRPr="001076E2" w:rsidRDefault="00F527E1" w:rsidP="00B274C8">
      <w:pPr>
        <w:rPr>
          <w:rFonts w:ascii="Pretendard Light" w:eastAsia="Pretendard Light" w:hAnsi="Pretendard Light" w:cs="Calibri"/>
          <w:lang w:val="en-US"/>
        </w:rPr>
      </w:pPr>
      <w:r w:rsidRPr="00FF4E9E">
        <w:rPr>
          <w:rFonts w:ascii="Pretendard Light" w:eastAsia="Pretendard Light" w:hAnsi="Pretendard Light" w:cs="Microsoft GothicNeo"/>
          <w:lang w:val="en-US"/>
        </w:rPr>
        <w:t xml:space="preserve">- </w:t>
      </w:r>
      <w:r w:rsidR="002938D6" w:rsidRPr="00FF4E9E">
        <w:rPr>
          <w:rFonts w:ascii="Pretendard Light" w:eastAsia="Pretendard Light" w:hAnsi="Pretendard Light" w:cs="Microsoft GothicNeo"/>
          <w:lang w:val="en-US"/>
        </w:rPr>
        <w:t>경제적 자립</w:t>
      </w:r>
      <w:r w:rsidR="002938D6" w:rsidRPr="00FF4E9E">
        <w:rPr>
          <w:rFonts w:ascii="Pretendard Light" w:eastAsia="Pretendard Light" w:hAnsi="Pretendard Light" w:cs="Microsoft GothicNeo"/>
          <w:lang w:val="en-US"/>
        </w:rPr>
        <w:tab/>
      </w:r>
      <w:r w:rsidR="002938D6" w:rsidRPr="00FF4E9E">
        <w:rPr>
          <w:rFonts w:ascii="Pretendard Light" w:eastAsia="Pretendard Light" w:hAnsi="Pretendard Light" w:cs="Microsoft GothicNeo"/>
          <w:lang w:val="en-US"/>
        </w:rPr>
        <w:br/>
        <w:t>자립준비청년은 만 18세에 지급되는 자립정착금(약 1500만원)을 받지만, 금융 지식 부족으로 이를 금세 소진하는 사례가 흔하다.</w:t>
      </w:r>
      <w:r w:rsidR="002938D6" w:rsidRPr="00FF4E9E">
        <w:rPr>
          <w:rFonts w:ascii="Pretendard Light" w:eastAsia="Pretendard Light" w:hAnsi="Pretendard Light" w:cs="Calibri"/>
          <w:lang w:val="en-US"/>
        </w:rPr>
        <w:t> </w:t>
      </w:r>
      <w:r w:rsidR="002938D6" w:rsidRPr="00FF4E9E">
        <w:rPr>
          <w:rFonts w:ascii="Pretendard Light" w:eastAsia="Pretendard Light" w:hAnsi="Pretendard Light" w:cs="Microsoft GothicNeo"/>
          <w:lang w:val="en-US"/>
        </w:rPr>
        <w:t xml:space="preserve"> 통장 개설, 보험 가입, 주택 계약과 같은 기본 금융 업무 능력이 미흡하여 목돈과 지원금을 효율적으로 관리하지 못한다. 그 결과 생활비, 주거비 충당을 위해 부채를 지는 비율이 약 33%에 달하며, 부채 규모도 평균 2천만원 수준으로 일반 청년보다 높다.</w:t>
      </w:r>
      <w:r w:rsidR="002938D6" w:rsidRPr="00FF4E9E">
        <w:rPr>
          <w:rFonts w:ascii="Pretendard Light" w:eastAsia="Pretendard Light" w:hAnsi="Pretendard Light" w:cs="Calibri"/>
          <w:lang w:val="en-US"/>
        </w:rPr>
        <w:t> </w:t>
      </w:r>
    </w:p>
    <w:p w14:paraId="177E3FFB" w14:textId="2D6FD5D0" w:rsidR="000713D7"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소득 수준도 낮아 자립준비청년의 월평균 소득이 약 165만원에 그친다.</w:t>
      </w:r>
      <w:r w:rsidR="000713D7" w:rsidRPr="00FF4E9E">
        <w:rPr>
          <w:rFonts w:ascii="Pretendard Light" w:eastAsia="Pretendard Light" w:hAnsi="Pretendard Light" w:cs="Microsoft GothicNeo"/>
          <w:lang w:val="en-US"/>
        </w:rPr>
        <w:t xml:space="preserve"> </w:t>
      </w:r>
      <w:r w:rsidRPr="00FF4E9E">
        <w:rPr>
          <w:rFonts w:ascii="Pretendard Light" w:eastAsia="Pretendard Light" w:hAnsi="Pretendard Light" w:cs="Microsoft GothicNeo"/>
          <w:lang w:val="en-US"/>
        </w:rPr>
        <w:t>고용 현황을 보면 취업률이 약 52.4%로 또래 평균(61%대)보다 낮다.</w:t>
      </w:r>
      <w:r w:rsidR="000713D7" w:rsidRPr="00FF4E9E">
        <w:rPr>
          <w:rFonts w:ascii="Pretendard Light" w:eastAsia="Pretendard Light" w:hAnsi="Pretendard Light" w:cs="Microsoft GothicNeo"/>
          <w:lang w:val="en-US"/>
        </w:rPr>
        <w:t xml:space="preserve"> </w:t>
      </w:r>
      <w:r w:rsidRPr="00FF4E9E">
        <w:rPr>
          <w:rFonts w:ascii="Pretendard Light" w:eastAsia="Pretendard Light" w:hAnsi="Pretendard Light" w:cs="Microsoft GothicNeo"/>
          <w:lang w:val="en-US"/>
        </w:rPr>
        <w:t>실업률은 15.8%로 동일 연령대 청년 평균(5.3%)의 3배에 달하며, 일자리가 있더라도 불안정 저임금 직종이 많은 실정이다.</w:t>
      </w:r>
      <w:r w:rsidRPr="00FF4E9E">
        <w:rPr>
          <w:rFonts w:ascii="Pretendard Light" w:eastAsia="Pretendard Light" w:hAnsi="Pretendard Light" w:cs="Calibri"/>
          <w:lang w:val="en-US"/>
        </w:rPr>
        <w:t> </w:t>
      </w:r>
    </w:p>
    <w:p w14:paraId="20311B0E" w14:textId="77777777" w:rsidR="000713D7" w:rsidRDefault="000713D7" w:rsidP="00B274C8">
      <w:pPr>
        <w:rPr>
          <w:rFonts w:ascii="Pretendard Light" w:eastAsia="Pretendard Light" w:hAnsi="Pretendard Light" w:cs="Microsoft GothicNeo"/>
          <w:lang w:val="en-US"/>
        </w:rPr>
      </w:pPr>
    </w:p>
    <w:p w14:paraId="12CF3290" w14:textId="77777777" w:rsidR="00DB5690" w:rsidRPr="00FF4E9E" w:rsidRDefault="00DB5690" w:rsidP="00B274C8">
      <w:pPr>
        <w:rPr>
          <w:rFonts w:ascii="Pretendard Light" w:eastAsia="Pretendard Light" w:hAnsi="Pretendard Light" w:cs="Microsoft GothicNeo"/>
          <w:lang w:val="en-US"/>
        </w:rPr>
      </w:pPr>
    </w:p>
    <w:p w14:paraId="775BE130" w14:textId="6450B94F" w:rsidR="002938D6" w:rsidRPr="00FF4E9E" w:rsidRDefault="00F527E1"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lastRenderedPageBreak/>
        <w:t xml:space="preserve">- </w:t>
      </w:r>
      <w:r w:rsidR="002938D6" w:rsidRPr="00FF4E9E">
        <w:rPr>
          <w:rFonts w:ascii="Pretendard Light" w:eastAsia="Pretendard Light" w:hAnsi="Pretendard Light" w:cs="Microsoft GothicNeo"/>
          <w:lang w:val="en-US"/>
        </w:rPr>
        <w:t>경제교육</w:t>
      </w:r>
    </w:p>
    <w:p w14:paraId="1ADAF5E9" w14:textId="4B3092D7"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현재 진행되고 있는 청소년</w:t>
      </w:r>
      <w:r w:rsidR="000713D7" w:rsidRPr="00FF4E9E">
        <w:rPr>
          <w:rFonts w:ascii="Pretendard Light" w:eastAsia="Pretendard Light" w:hAnsi="Pretendard Light" w:cs="Microsoft GothicNeo"/>
          <w:lang w:val="en-US"/>
        </w:rPr>
        <w:t>, 자립준비청년</w:t>
      </w:r>
      <w:r w:rsidRPr="00FF4E9E">
        <w:rPr>
          <w:rFonts w:ascii="Pretendard Light" w:eastAsia="Pretendard Light" w:hAnsi="Pretendard Light" w:cs="Microsoft GothicNeo"/>
          <w:lang w:val="en-US"/>
        </w:rPr>
        <w:t xml:space="preserve">을 대상으로 하는 경제교육은 이론 위주로 구성되어 있어 대부분의 학생들이 실질적인 경제생활을 영위하는데 필요한 교육을 받지 못하고 있다. </w:t>
      </w:r>
      <w:r w:rsidRPr="00FF4E9E">
        <w:rPr>
          <w:rFonts w:ascii="Pretendard Light" w:eastAsia="Pretendard Light" w:hAnsi="Pretendard Light" w:cs="Microsoft GothicNeo"/>
          <w:lang w:val="en-US"/>
        </w:rPr>
        <w:br/>
        <w:t xml:space="preserve">청년들이 자신의 경제생활을 영위하는 인지적, 정서적, 행동적 특성에서 더 나아가서 역량까지 인식하고 강화하는 교육 프로그램은 쉽게 찾아볼 수 없다. 현재 </w:t>
      </w:r>
      <w:r w:rsidR="000713D7" w:rsidRPr="00FF4E9E">
        <w:rPr>
          <w:rFonts w:ascii="Pretendard Light" w:eastAsia="Pretendard Light" w:hAnsi="Pretendard Light" w:cs="Microsoft GothicNeo"/>
          <w:lang w:val="en-US"/>
        </w:rPr>
        <w:t>자립준비청년</w:t>
      </w:r>
      <w:r w:rsidRPr="00FF4E9E">
        <w:rPr>
          <w:rFonts w:ascii="Pretendard Light" w:eastAsia="Pretendard Light" w:hAnsi="Pretendard Light" w:cs="Microsoft GothicNeo"/>
          <w:lang w:val="en-US"/>
        </w:rPr>
        <w:t xml:space="preserve"> 경제교육은 거의 대부분 돈에 대한 유형 분석과 소비생활이라는 주제에 한정되어 있기 때문에 </w:t>
      </w:r>
      <w:r w:rsidR="000713D7" w:rsidRPr="00FF4E9E">
        <w:rPr>
          <w:rFonts w:ascii="Pretendard Light" w:eastAsia="Pretendard Light" w:hAnsi="Pretendard Light" w:cs="Microsoft GothicNeo"/>
          <w:lang w:val="en-US"/>
        </w:rPr>
        <w:t>학습자</w:t>
      </w:r>
      <w:r w:rsidRPr="00FF4E9E">
        <w:rPr>
          <w:rFonts w:ascii="Pretendard Light" w:eastAsia="Pretendard Light" w:hAnsi="Pretendard Light" w:cs="Microsoft GothicNeo"/>
          <w:lang w:val="en-US"/>
        </w:rPr>
        <w:t>들에게 실질적인 도움을 주기 어렵다.</w:t>
      </w:r>
    </w:p>
    <w:p w14:paraId="49401D75" w14:textId="16E7A621" w:rsidR="00A345DE" w:rsidRPr="00FF4E9E" w:rsidRDefault="00A345DE" w:rsidP="00B274C8">
      <w:pPr>
        <w:rPr>
          <w:rFonts w:ascii="Pretendard Light" w:eastAsia="Pretendard Light" w:hAnsi="Pretendard Light" w:cs="Microsoft GothicNeo"/>
          <w:b/>
          <w:bCs/>
          <w:lang w:val="en-US"/>
        </w:rPr>
      </w:pPr>
    </w:p>
    <w:p w14:paraId="5D18BA3E" w14:textId="4CE9F3E9" w:rsidR="002938D6" w:rsidRPr="00FF4E9E" w:rsidRDefault="00F527E1" w:rsidP="00B274C8">
      <w:pPr>
        <w:rPr>
          <w:rFonts w:ascii="Pretendard Light" w:eastAsia="Pretendard Light" w:hAnsi="Pretendard Light" w:cs="Microsoft GothicNeo"/>
          <w:b/>
          <w:bCs/>
          <w:lang w:val="en-US"/>
        </w:rPr>
      </w:pPr>
      <w:r w:rsidRPr="00FF4E9E">
        <w:rPr>
          <w:rFonts w:ascii="Pretendard Light" w:eastAsia="Pretendard Light" w:hAnsi="Pretendard Light" w:cs="Microsoft GothicNeo"/>
          <w:b/>
          <w:bCs/>
          <w:lang w:val="en-US"/>
        </w:rPr>
        <w:t>(</w:t>
      </w:r>
      <w:r w:rsidR="002938D6" w:rsidRPr="00FF4E9E">
        <w:rPr>
          <w:rFonts w:ascii="Pretendard Light" w:eastAsia="Pretendard Light" w:hAnsi="Pretendard Light" w:cs="Microsoft GothicNeo"/>
          <w:b/>
          <w:bCs/>
          <w:lang w:val="en-US"/>
        </w:rPr>
        <w:t>2)목표 상태 분석(To-Be)</w:t>
      </w:r>
    </w:p>
    <w:p w14:paraId="18ADCB1F" w14:textId="31D367D3" w:rsidR="002938D6" w:rsidRPr="00FF4E9E" w:rsidRDefault="00F527E1"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 </w:t>
      </w:r>
      <w:r w:rsidR="002938D6" w:rsidRPr="00FF4E9E">
        <w:rPr>
          <w:rFonts w:ascii="Pretendard Light" w:eastAsia="Pretendard Light" w:hAnsi="Pretendard Light" w:cs="Microsoft GothicNeo"/>
          <w:lang w:val="en-US"/>
        </w:rPr>
        <w:t>경제적 자립</w:t>
      </w:r>
      <w:r w:rsidR="002938D6" w:rsidRPr="00FF4E9E">
        <w:rPr>
          <w:rFonts w:ascii="Pretendard Light" w:eastAsia="Pretendard Light" w:hAnsi="Pretendard Light" w:cs="Microsoft GothicNeo"/>
          <w:lang w:val="en-US"/>
        </w:rPr>
        <w:tab/>
      </w:r>
      <w:r w:rsidR="002938D6" w:rsidRPr="00FF4E9E">
        <w:rPr>
          <w:rFonts w:ascii="Pretendard Light" w:eastAsia="Pretendard Light" w:hAnsi="Pretendard Light" w:cs="Microsoft GothicNeo"/>
          <w:lang w:val="en-US"/>
        </w:rPr>
        <w:br/>
        <w:t>안정적 소득 기반 확보: 직업훈련과 취업 지원을 강화하여 자립준비청년의 고용률을 또래 수준으로 끌어 올린다.</w:t>
      </w:r>
      <w:r w:rsidR="002938D6" w:rsidRPr="00FF4E9E">
        <w:rPr>
          <w:rFonts w:ascii="Pretendard Light" w:eastAsia="Pretendard Light" w:hAnsi="Pretendard Light" w:cs="Calibri"/>
          <w:lang w:val="en-US"/>
        </w:rPr>
        <w:t> </w:t>
      </w:r>
      <w:r w:rsidR="002938D6" w:rsidRPr="00FF4E9E">
        <w:rPr>
          <w:rFonts w:ascii="Pretendard Light" w:eastAsia="Pretendard Light" w:hAnsi="Pretendard Light" w:cs="Microsoft GothicNeo"/>
          <w:lang w:val="en-US"/>
        </w:rPr>
        <w:t xml:space="preserve"> 교육 프로그램을 통해 예산 세우기, 저축·투자, 신용관리 등 재무관리 능력을 길러준다. 이를 통해 지급된 정착금과 자립수당을 효율적으로 운용하여 초기 생활 기반을 다지고, 불필요한 부채 발생을 줄이는 것이 목표이다. 지자체별로 정착금 분할지급, 디딤 씨앗통장 등 자산형성 지원제도를 활용해 자립 초기에 일정 수준의 저축을 갖도록 한다.</w:t>
      </w:r>
    </w:p>
    <w:p w14:paraId="29478F58" w14:textId="1642D542" w:rsidR="00121504" w:rsidRDefault="00121504">
      <w:pPr>
        <w:rPr>
          <w:rFonts w:ascii="Pretendard Light" w:eastAsia="Pretendard Light" w:hAnsi="Pretendard Light" w:cs="Microsoft GothicNeo"/>
          <w:lang w:val="en-US"/>
        </w:rPr>
      </w:pPr>
    </w:p>
    <w:p w14:paraId="5E561BA2" w14:textId="49825D71" w:rsidR="002938D6" w:rsidRPr="00FF4E9E" w:rsidRDefault="00F527E1"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 </w:t>
      </w:r>
      <w:r w:rsidR="002938D6" w:rsidRPr="00FF4E9E">
        <w:rPr>
          <w:rFonts w:ascii="Pretendard Light" w:eastAsia="Pretendard Light" w:hAnsi="Pretendard Light" w:cs="Microsoft GothicNeo"/>
          <w:lang w:val="en-US"/>
        </w:rPr>
        <w:t>경제교육</w:t>
      </w:r>
    </w:p>
    <w:p w14:paraId="286EF89C" w14:textId="20C52596" w:rsidR="002938D6" w:rsidRPr="00FF4E9E" w:rsidRDefault="000713D7"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자립준비청</w:t>
      </w:r>
      <w:r w:rsidR="002938D6" w:rsidRPr="00FF4E9E">
        <w:rPr>
          <w:rFonts w:ascii="Pretendard Light" w:eastAsia="Pretendard Light" w:hAnsi="Pretendard Light" w:cs="Microsoft GothicNeo"/>
          <w:lang w:val="en-US"/>
        </w:rPr>
        <w:t xml:space="preserve">년들이 경제생활을 영위하는 </w:t>
      </w:r>
      <w:r w:rsidR="002938D6" w:rsidRPr="00FF4E9E">
        <w:rPr>
          <w:rFonts w:ascii="Pretendard Light" w:eastAsia="Pretendard Light" w:hAnsi="Pretendard Light" w:cs="Microsoft GothicNeo"/>
          <w:b/>
          <w:bCs/>
          <w:lang w:val="en-US"/>
        </w:rPr>
        <w:t>자신의 특성과 역량에 대한 자기 이해를 가능</w:t>
      </w:r>
      <w:r w:rsidR="002938D6" w:rsidRPr="00FF4E9E">
        <w:rPr>
          <w:rFonts w:ascii="Pretendard Light" w:eastAsia="Pretendard Light" w:hAnsi="Pretendard Light" w:cs="Microsoft GothicNeo"/>
          <w:lang w:val="en-US"/>
        </w:rPr>
        <w:t xml:space="preserve">하게 하는 교육을 통하여 </w:t>
      </w:r>
      <w:r w:rsidR="002938D6" w:rsidRPr="00FF4E9E">
        <w:rPr>
          <w:rFonts w:ascii="Pretendard Light" w:eastAsia="Pretendard Light" w:hAnsi="Pretendard Light" w:cs="Microsoft GothicNeo"/>
          <w:b/>
          <w:bCs/>
          <w:lang w:val="en-US"/>
        </w:rPr>
        <w:t>자신의 역량 수준과 강점, 약점을 인식</w:t>
      </w:r>
      <w:r w:rsidR="002938D6" w:rsidRPr="00FF4E9E">
        <w:rPr>
          <w:rFonts w:ascii="Pretendard Light" w:eastAsia="Pretendard Light" w:hAnsi="Pretendard Light" w:cs="Microsoft GothicNeo"/>
          <w:lang w:val="en-US"/>
        </w:rPr>
        <w:t xml:space="preserve">할 수 있게 한다. 자립적 경제관리 능력을 </w:t>
      </w:r>
      <w:r w:rsidR="00A345DE" w:rsidRPr="00FF4E9E">
        <w:rPr>
          <w:rFonts w:ascii="Pretendard Light" w:eastAsia="Pretendard Light" w:hAnsi="Pretendard Light" w:cs="Microsoft GothicNeo"/>
          <w:lang w:val="en-US"/>
        </w:rPr>
        <w:t>갖게 하며</w:t>
      </w:r>
      <w:r w:rsidR="002938D6" w:rsidRPr="00FF4E9E">
        <w:rPr>
          <w:rFonts w:ascii="Pretendard Light" w:eastAsia="Pretendard Light" w:hAnsi="Pretendard Light" w:cs="Microsoft GothicNeo"/>
          <w:lang w:val="en-US"/>
        </w:rPr>
        <w:t>, 금융 이해도 향상을 도모한다.</w:t>
      </w:r>
      <w:r w:rsidRPr="00FF4E9E">
        <w:rPr>
          <w:rFonts w:ascii="Pretendard Light" w:eastAsia="Pretendard Light" w:hAnsi="Pretendard Light" w:cs="Microsoft GothicNeo"/>
          <w:lang w:val="en-US"/>
        </w:rPr>
        <w:t xml:space="preserve"> </w:t>
      </w:r>
      <w:r w:rsidR="002938D6" w:rsidRPr="00FF4E9E">
        <w:rPr>
          <w:rFonts w:ascii="Pretendard Light" w:eastAsia="Pretendard Light" w:hAnsi="Pretendard Light" w:cs="Microsoft GothicNeo"/>
          <w:b/>
          <w:bCs/>
          <w:lang w:val="en-US"/>
        </w:rPr>
        <w:t>자신의 삶을 계획하고 자원을 전략적으로 활용하는 경제적 주체로 성장</w:t>
      </w:r>
      <w:r w:rsidR="002938D6" w:rsidRPr="00FF4E9E">
        <w:rPr>
          <w:rFonts w:ascii="Pretendard Light" w:eastAsia="Pretendard Light" w:hAnsi="Pretendard Light" w:cs="Microsoft GothicNeo"/>
          <w:lang w:val="en-US"/>
        </w:rPr>
        <w:t>하는 것을 지향한다.</w:t>
      </w:r>
    </w:p>
    <w:p w14:paraId="2C47E9C7" w14:textId="77777777" w:rsidR="00A345DE" w:rsidRPr="00FF4E9E" w:rsidRDefault="00A345DE" w:rsidP="00B274C8">
      <w:pPr>
        <w:rPr>
          <w:rFonts w:ascii="Pretendard Light" w:eastAsia="Pretendard Light" w:hAnsi="Pretendard Light" w:cs="Microsoft GothicNeo"/>
          <w:b/>
          <w:bCs/>
          <w:lang w:val="en-US"/>
        </w:rPr>
      </w:pPr>
    </w:p>
    <w:p w14:paraId="44443B95" w14:textId="28B475BE" w:rsidR="002938D6" w:rsidRPr="00FF4E9E" w:rsidRDefault="00F527E1"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b/>
          <w:bCs/>
          <w:lang w:val="en-US"/>
        </w:rPr>
        <w:t>(</w:t>
      </w:r>
      <w:r w:rsidR="002938D6" w:rsidRPr="00FF4E9E">
        <w:rPr>
          <w:rFonts w:ascii="Pretendard Light" w:eastAsia="Pretendard Light" w:hAnsi="Pretendard Light" w:cs="Microsoft GothicNeo"/>
          <w:b/>
          <w:bCs/>
          <w:lang w:val="en-US"/>
        </w:rPr>
        <w:t>3) 격차 및 요구분석</w:t>
      </w:r>
      <w:r w:rsidR="002938D6" w:rsidRPr="00FF4E9E">
        <w:rPr>
          <w:rFonts w:ascii="Pretendard Light" w:eastAsia="Pretendard Light" w:hAnsi="Pretendard Light" w:cs="Microsoft GothicNeo"/>
          <w:lang w:val="en-US"/>
        </w:rPr>
        <w:t xml:space="preserve"> </w:t>
      </w:r>
      <w:r w:rsidR="002938D6" w:rsidRPr="00FF4E9E">
        <w:rPr>
          <w:rFonts w:ascii="Pretendard Light" w:eastAsia="Pretendard Light" w:hAnsi="Pretendard Light" w:cs="Microsoft GothicNeo"/>
          <w:lang w:val="en-US"/>
        </w:rPr>
        <w:br/>
        <w:t xml:space="preserve">현 상태와 목표 상태 간에는 여러 측면에서 큰 격차가 존재한다. </w:t>
      </w:r>
      <w:r w:rsidR="002938D6" w:rsidRPr="00FF4E9E">
        <w:rPr>
          <w:rFonts w:ascii="Pretendard Light" w:eastAsia="Pretendard Light" w:hAnsi="Pretendard Light" w:cs="Microsoft GothicNeo"/>
          <w:b/>
          <w:bCs/>
          <w:lang w:val="en-US"/>
        </w:rPr>
        <w:t>경제지식의 수준</w:t>
      </w:r>
      <w:r w:rsidR="002938D6" w:rsidRPr="00FF4E9E">
        <w:rPr>
          <w:rFonts w:ascii="Pretendard Light" w:eastAsia="Pretendard Light" w:hAnsi="Pretendard Light" w:cs="Microsoft GothicNeo"/>
          <w:lang w:val="en-US"/>
        </w:rPr>
        <w:t xml:space="preserve">을 보면 현재 상당수 </w:t>
      </w:r>
      <w:r w:rsidR="000713D7" w:rsidRPr="00FF4E9E">
        <w:rPr>
          <w:rFonts w:ascii="Pretendard Light" w:eastAsia="Pretendard Light" w:hAnsi="Pretendard Light" w:cs="Microsoft GothicNeo"/>
          <w:lang w:val="en-US"/>
        </w:rPr>
        <w:t>자립준비</w:t>
      </w:r>
      <w:r w:rsidR="002938D6" w:rsidRPr="00FF4E9E">
        <w:rPr>
          <w:rFonts w:ascii="Pretendard Light" w:eastAsia="Pretendard Light" w:hAnsi="Pretendard Light" w:cs="Microsoft GothicNeo"/>
          <w:lang w:val="en-US"/>
        </w:rPr>
        <w:t xml:space="preserve">청년이 금융 기초지식이 부족한 반면, 목표 상태에서는 모든 </w:t>
      </w:r>
      <w:r w:rsidR="000713D7" w:rsidRPr="00FF4E9E">
        <w:rPr>
          <w:rFonts w:ascii="Pretendard Light" w:eastAsia="Pretendard Light" w:hAnsi="Pretendard Light" w:cs="Microsoft GothicNeo"/>
          <w:lang w:val="en-US"/>
        </w:rPr>
        <w:t>자립준</w:t>
      </w:r>
      <w:r w:rsidR="00E241A2" w:rsidRPr="00FF4E9E">
        <w:rPr>
          <w:rFonts w:ascii="Pretendard Light" w:eastAsia="Pretendard Light" w:hAnsi="Pretendard Light" w:cs="Microsoft GothicNeo"/>
          <w:lang w:val="en-US"/>
        </w:rPr>
        <w:t>비</w:t>
      </w:r>
      <w:r w:rsidR="002938D6" w:rsidRPr="00FF4E9E">
        <w:rPr>
          <w:rFonts w:ascii="Pretendard Light" w:eastAsia="Pretendard Light" w:hAnsi="Pretendard Light" w:cs="Microsoft GothicNeo"/>
          <w:lang w:val="en-US"/>
        </w:rPr>
        <w:t xml:space="preserve">청년이 필수 금융소양을 갖추어야 한다. 또한 </w:t>
      </w:r>
      <w:r w:rsidR="002938D6" w:rsidRPr="00FF4E9E">
        <w:rPr>
          <w:rFonts w:ascii="Pretendard Light" w:eastAsia="Pretendard Light" w:hAnsi="Pretendard Light" w:cs="Microsoft GothicNeo"/>
          <w:b/>
          <w:bCs/>
          <w:lang w:val="en-US"/>
        </w:rPr>
        <w:t>소득 및 지출 관리 능력</w:t>
      </w:r>
      <w:r w:rsidR="002938D6" w:rsidRPr="00FF4E9E">
        <w:rPr>
          <w:rFonts w:ascii="Pretendard Light" w:eastAsia="Pretendard Light" w:hAnsi="Pretendard Light" w:cs="Microsoft GothicNeo"/>
          <w:lang w:val="en-US"/>
        </w:rPr>
        <w:t>에서도 차이가 크다.</w:t>
      </w:r>
    </w:p>
    <w:p w14:paraId="2CFAD162" w14:textId="77777777" w:rsidR="00BB4662" w:rsidRPr="00FF4E9E" w:rsidRDefault="00BB4662" w:rsidP="00B274C8">
      <w:pPr>
        <w:rPr>
          <w:rFonts w:ascii="Pretendard Light" w:eastAsia="Pretendard Light" w:hAnsi="Pretendard Light" w:cs="Microsoft GothicNeo"/>
          <w:lang w:val="en-US"/>
        </w:rPr>
      </w:pPr>
    </w:p>
    <w:p w14:paraId="2EF67A30" w14:textId="05508896"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현재는 많은 이들이 불안정한 일자리와 낮은 소득으로 생활하고 지원금도 계획 없이 소진하는 실정이지만, 목표에서는 안정적인 일자리 확보와 체계적인 지출 관리가 이루어져야 한다. </w:t>
      </w:r>
      <w:r w:rsidRPr="00FF4E9E">
        <w:rPr>
          <w:rFonts w:ascii="Pretendard Light" w:eastAsia="Pretendard Light" w:hAnsi="Pretendard Light" w:cs="Microsoft GothicNeo"/>
          <w:b/>
          <w:bCs/>
          <w:lang w:val="en-US"/>
        </w:rPr>
        <w:t>경제적 안정성</w:t>
      </w:r>
      <w:r w:rsidRPr="00FF4E9E">
        <w:rPr>
          <w:rFonts w:ascii="Pretendard Light" w:eastAsia="Pretendard Light" w:hAnsi="Pretendard Light" w:cs="Microsoft GothicNeo"/>
          <w:lang w:val="en-US"/>
        </w:rPr>
        <w:t xml:space="preserve"> 측면에서도 현재는 생활고로 인해 기본 생활 유지도 어려운 청년이 많지만, </w:t>
      </w:r>
      <w:r w:rsidR="00121504">
        <w:rPr>
          <w:rFonts w:ascii="Pretendard Light" w:eastAsia="Pretendard Light" w:hAnsi="Pretendard Light" w:cs="Microsoft GothicNeo" w:hint="eastAsia"/>
          <w:lang w:val="en-US"/>
        </w:rPr>
        <w:t>목</w:t>
      </w:r>
      <w:r w:rsidRPr="00FF4E9E">
        <w:rPr>
          <w:rFonts w:ascii="Pretendard Light" w:eastAsia="Pretendard Light" w:hAnsi="Pretendard Light" w:cs="Microsoft GothicNeo"/>
          <w:lang w:val="en-US"/>
        </w:rPr>
        <w:t>표 상태에서는 최소한의 생활비와 주거비를 스스로 부담할 수 있을 정도의 재정 안정이 전제된다.</w:t>
      </w:r>
      <w:r w:rsidR="001076E2">
        <w:rPr>
          <w:rFonts w:ascii="Pretendard Light" w:eastAsia="Pretendard Light" w:hAnsi="Pretendard Light" w:cs="Microsoft GothicNeo" w:hint="eastAsia"/>
          <w:lang w:val="en-US"/>
        </w:rPr>
        <w:t xml:space="preserve"> </w:t>
      </w:r>
      <w:r w:rsidRPr="00FF4E9E">
        <w:rPr>
          <w:rFonts w:ascii="Pretendard Light" w:eastAsia="Pretendard Light" w:hAnsi="Pretendard Light" w:cs="Microsoft GothicNeo"/>
          <w:lang w:val="en-US"/>
        </w:rPr>
        <w:t xml:space="preserve">아울러 현재는 </w:t>
      </w:r>
      <w:r w:rsidRPr="00FF4E9E">
        <w:rPr>
          <w:rFonts w:ascii="Pretendard Light" w:eastAsia="Pretendard Light" w:hAnsi="Pretendard Light" w:cs="Microsoft GothicNeo"/>
          <w:b/>
          <w:bCs/>
          <w:lang w:val="en-US"/>
        </w:rPr>
        <w:t>부채 관리</w:t>
      </w:r>
      <w:r w:rsidRPr="00FF4E9E">
        <w:rPr>
          <w:rFonts w:ascii="Pretendard Light" w:eastAsia="Pretendard Light" w:hAnsi="Pretendard Light" w:cs="Microsoft GothicNeo"/>
          <w:lang w:val="en-US"/>
        </w:rPr>
        <w:t xml:space="preserve"> 능력이 부족하여 빚을 지거나 신용불량 위험에 노출되어 있는 경우가 있으나, 목표 상태에서는 </w:t>
      </w:r>
      <w:r w:rsidR="00E241A2" w:rsidRPr="00FF4E9E">
        <w:rPr>
          <w:rFonts w:ascii="Pretendard Light" w:eastAsia="Pretendard Light" w:hAnsi="Pretendard Light" w:cs="Microsoft GothicNeo"/>
          <w:lang w:val="en-US"/>
        </w:rPr>
        <w:t>자립준비</w:t>
      </w:r>
      <w:r w:rsidRPr="00FF4E9E">
        <w:rPr>
          <w:rFonts w:ascii="Pretendard Light" w:eastAsia="Pretendard Light" w:hAnsi="Pretendard Light" w:cs="Microsoft GothicNeo"/>
          <w:lang w:val="en-US"/>
        </w:rPr>
        <w:t>청년들이 신용을 현명하게 관리하고 부채에 의존하지 않는 것이 지향된다.</w:t>
      </w:r>
    </w:p>
    <w:p w14:paraId="72A4CD47" w14:textId="77777777" w:rsidR="00BB4662" w:rsidRDefault="00BB4662" w:rsidP="00B274C8">
      <w:pPr>
        <w:rPr>
          <w:rFonts w:ascii="Pretendard Light" w:eastAsia="Pretendard Light" w:hAnsi="Pretendard Light" w:cs="Microsoft GothicNeo"/>
          <w:b/>
          <w:bCs/>
          <w:lang w:val="en-US"/>
        </w:rPr>
      </w:pPr>
    </w:p>
    <w:p w14:paraId="0B0C9995" w14:textId="77777777" w:rsidR="00DB5690" w:rsidRDefault="00DB5690" w:rsidP="00B274C8">
      <w:pPr>
        <w:rPr>
          <w:rFonts w:ascii="Pretendard Light" w:eastAsia="Pretendard Light" w:hAnsi="Pretendard Light" w:cs="Microsoft GothicNeo"/>
          <w:b/>
          <w:bCs/>
          <w:lang w:val="en-US"/>
        </w:rPr>
      </w:pPr>
    </w:p>
    <w:p w14:paraId="49D7E275" w14:textId="77777777" w:rsidR="00DB5690" w:rsidRPr="00FF4E9E" w:rsidRDefault="00DB5690" w:rsidP="00B274C8">
      <w:pPr>
        <w:rPr>
          <w:rFonts w:ascii="Pretendard Light" w:eastAsia="Pretendard Light" w:hAnsi="Pretendard Light" w:cs="Microsoft GothicNeo"/>
          <w:b/>
          <w:bCs/>
          <w:lang w:val="en-US"/>
        </w:rPr>
      </w:pPr>
    </w:p>
    <w:p w14:paraId="46ECF1BC" w14:textId="2973183D"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b/>
          <w:bCs/>
          <w:lang w:val="en-US"/>
        </w:rPr>
        <w:lastRenderedPageBreak/>
        <w:t>경제교육 접근성과 경험 기회에서의 격차</w:t>
      </w:r>
      <w:r w:rsidRPr="00FF4E9E">
        <w:rPr>
          <w:rFonts w:ascii="Pretendard Light" w:eastAsia="Pretendard Light" w:hAnsi="Pretendard Light" w:cs="Microsoft GothicNeo"/>
          <w:lang w:val="en-US"/>
        </w:rPr>
        <w:t xml:space="preserve"> 역시 존재한다. 현재 자립준비청년들은 정규 교육과정이나 보호시설 내에서 체계적인 경제교육을 충분히 받지 못하고 있다. 교육의 기회가 제공되더라도 단편적인 강의나 일회성 특강에 그치는 경우가 많아, 지속성과 실효성이 부족한 실정이다. 반면 목표 상태는 모든 </w:t>
      </w:r>
      <w:r w:rsidR="00E241A2" w:rsidRPr="00FF4E9E">
        <w:rPr>
          <w:rFonts w:ascii="Pretendard Light" w:eastAsia="Pretendard Light" w:hAnsi="Pretendard Light" w:cs="Microsoft GothicNeo"/>
          <w:lang w:val="en-US"/>
        </w:rPr>
        <w:t>자립준비청년</w:t>
      </w:r>
      <w:r w:rsidRPr="00FF4E9E">
        <w:rPr>
          <w:rFonts w:ascii="Pretendard Light" w:eastAsia="Pretendard Light" w:hAnsi="Pretendard Light" w:cs="Microsoft GothicNeo"/>
          <w:lang w:val="en-US"/>
        </w:rPr>
        <w:t xml:space="preserve">이 </w:t>
      </w:r>
      <w:r w:rsidRPr="00FF4E9E">
        <w:rPr>
          <w:rFonts w:ascii="Pretendard Light" w:eastAsia="Pretendard Light" w:hAnsi="Pretendard Light" w:cs="Microsoft GothicNeo"/>
          <w:b/>
          <w:bCs/>
          <w:lang w:val="en-US"/>
        </w:rPr>
        <w:t>정기적이고 체계적인 경제교육을 경험</w:t>
      </w:r>
      <w:r w:rsidRPr="00FF4E9E">
        <w:rPr>
          <w:rFonts w:ascii="Pretendard Light" w:eastAsia="Pretendard Light" w:hAnsi="Pretendard Light" w:cs="Microsoft GothicNeo"/>
          <w:lang w:val="en-US"/>
        </w:rPr>
        <w:t>하고, 이를 통해 실생활에 적용 가능한 지식과 기술을 습득하는 것이다.</w:t>
      </w:r>
      <w:r w:rsidR="00B821CF" w:rsidRPr="00FF4E9E">
        <w:rPr>
          <w:rFonts w:ascii="Pretendard Light" w:eastAsia="Pretendard Light" w:hAnsi="Pretendard Light" w:cs="Microsoft GothicNeo"/>
          <w:lang w:val="en-US"/>
        </w:rPr>
        <w:br/>
      </w:r>
      <w:r w:rsidR="00B821CF" w:rsidRPr="00FF4E9E">
        <w:rPr>
          <w:rFonts w:ascii="Pretendard Light" w:eastAsia="Pretendard Light" w:hAnsi="Pretendard Light" w:cs="Microsoft GothicNeo"/>
          <w:lang w:val="en-US"/>
        </w:rPr>
        <w:br/>
      </w:r>
      <w:r w:rsidRPr="00FF4E9E">
        <w:rPr>
          <w:rFonts w:ascii="Pretendard Light" w:eastAsia="Pretendard Light" w:hAnsi="Pretendard Light" w:cs="Microsoft GothicNeo"/>
          <w:lang w:val="en-US"/>
        </w:rPr>
        <w:t xml:space="preserve">마지막으로 </w:t>
      </w:r>
      <w:r w:rsidRPr="00FF4E9E">
        <w:rPr>
          <w:rFonts w:ascii="Pretendard Light" w:eastAsia="Pretendard Light" w:hAnsi="Pretendard Light" w:cs="Microsoft GothicNeo"/>
          <w:b/>
          <w:bCs/>
          <w:lang w:val="en-US"/>
        </w:rPr>
        <w:t>실천 역량의 부족</w:t>
      </w:r>
      <w:r w:rsidRPr="00FF4E9E">
        <w:rPr>
          <w:rFonts w:ascii="Pretendard Light" w:eastAsia="Pretendard Light" w:hAnsi="Pretendard Light" w:cs="Microsoft GothicNeo"/>
          <w:lang w:val="en-US"/>
        </w:rPr>
        <w:t xml:space="preserve">이다. 현재는 가계부 작성, 소비 기록, 예산 수립과 같은 기본적인 경제활동조차 시도해본 경험이 없는 경우가 많다. 이는 단순히 지식이 없는 것이 아니라, 이를 실제로 적용해보지 못한 데에 따른 결과이다. 따라서 목표 상태는 </w:t>
      </w:r>
      <w:r w:rsidRPr="00FF4E9E">
        <w:rPr>
          <w:rFonts w:ascii="Pretendard Light" w:eastAsia="Pretendard Light" w:hAnsi="Pretendard Light" w:cs="Microsoft GothicNeo"/>
          <w:b/>
          <w:bCs/>
          <w:lang w:val="en-US"/>
        </w:rPr>
        <w:t>경제 지식을 실제 상황에서 실행할 수 있는 실천 중심의 역량</w:t>
      </w:r>
      <w:r w:rsidRPr="00FF4E9E">
        <w:rPr>
          <w:rFonts w:ascii="Pretendard Light" w:eastAsia="Pretendard Light" w:hAnsi="Pretendard Light" w:cs="Microsoft GothicNeo"/>
          <w:lang w:val="en-US"/>
        </w:rPr>
        <w:t>이 갖춰진 상태를 말한다.</w:t>
      </w:r>
    </w:p>
    <w:p w14:paraId="14C50AE4" w14:textId="77777777" w:rsidR="00BB4662" w:rsidRPr="00FF4E9E" w:rsidRDefault="00BB4662" w:rsidP="00B274C8">
      <w:pPr>
        <w:rPr>
          <w:rFonts w:ascii="Pretendard Light" w:eastAsia="Pretendard Light" w:hAnsi="Pretendard Light" w:cs="Microsoft GothicNeo"/>
          <w:lang w:val="en-US"/>
        </w:rPr>
      </w:pPr>
    </w:p>
    <w:p w14:paraId="0CC4ACB0" w14:textId="777B47D0"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정리하면, </w:t>
      </w:r>
      <w:r w:rsidRPr="00FF4E9E">
        <w:rPr>
          <w:rFonts w:ascii="Pretendard Light" w:eastAsia="Pretendard Light" w:hAnsi="Pretendard Light" w:cs="Microsoft GothicNeo"/>
          <w:b/>
          <w:bCs/>
          <w:lang w:val="en-US"/>
        </w:rPr>
        <w:t>현재의 경제적 취약성과 목표로 하는 경제적 자립 역량 사이에 지식·기술·태도 면에서 상당한 격차가 존재</w:t>
      </w:r>
      <w:r w:rsidRPr="00FF4E9E">
        <w:rPr>
          <w:rFonts w:ascii="Pretendard Light" w:eastAsia="Pretendard Light" w:hAnsi="Pretendard Light" w:cs="Microsoft GothicNeo"/>
          <w:lang w:val="en-US"/>
        </w:rPr>
        <w:t>하며, 이는 교육을 통해 해소되어야 할 부분이다.</w:t>
      </w:r>
      <w:r w:rsidR="00E241A2" w:rsidRPr="00FF4E9E">
        <w:rPr>
          <w:rFonts w:ascii="Pretendard Light" w:eastAsia="Pretendard Light" w:hAnsi="Pretendard Light" w:cs="Microsoft GothicNeo"/>
          <w:lang w:val="en-US"/>
        </w:rPr>
        <w:t xml:space="preserve"> </w:t>
      </w:r>
      <w:r w:rsidRPr="00FF4E9E">
        <w:rPr>
          <w:rFonts w:ascii="Pretendard Light" w:eastAsia="Pretendard Light" w:hAnsi="Pretendard Light" w:cs="Microsoft GothicNeo"/>
          <w:lang w:val="en-US"/>
        </w:rPr>
        <w:t xml:space="preserve">교육적으로는 </w:t>
      </w:r>
      <w:r w:rsidRPr="00FF4E9E">
        <w:rPr>
          <w:rFonts w:ascii="Pretendard Light" w:eastAsia="Pretendard Light" w:hAnsi="Pretendard Light" w:cs="Microsoft GothicNeo"/>
          <w:b/>
          <w:bCs/>
          <w:lang w:val="en-US"/>
        </w:rPr>
        <w:t>경제적 접근성과 경험 기회에서의 격차</w:t>
      </w:r>
      <w:r w:rsidRPr="00FF4E9E">
        <w:rPr>
          <w:rFonts w:ascii="Pretendard Light" w:eastAsia="Pretendard Light" w:hAnsi="Pretendard Light" w:cs="Microsoft GothicNeo"/>
          <w:lang w:val="en-US"/>
        </w:rPr>
        <w:t xml:space="preserve"> 역시 존재한다.</w:t>
      </w:r>
      <w:r w:rsidR="00E241A2" w:rsidRPr="00FF4E9E">
        <w:rPr>
          <w:rFonts w:ascii="Pretendard Light" w:eastAsia="Pretendard Light" w:hAnsi="Pretendard Light" w:cs="Microsoft GothicNeo"/>
          <w:lang w:val="en-US"/>
        </w:rPr>
        <w:t xml:space="preserve"> </w:t>
      </w:r>
      <w:r w:rsidRPr="00FF4E9E">
        <w:rPr>
          <w:rFonts w:ascii="Pretendard Light" w:eastAsia="Pretendard Light" w:hAnsi="Pretendard Light" w:cs="Microsoft GothicNeo"/>
          <w:lang w:val="en-US"/>
        </w:rPr>
        <w:t xml:space="preserve">이러한 경제적 격차를 해소하기 위해서는 </w:t>
      </w:r>
      <w:r w:rsidRPr="00FF4E9E">
        <w:rPr>
          <w:rFonts w:ascii="Pretendard Light" w:eastAsia="Pretendard Light" w:hAnsi="Pretendard Light" w:cs="Microsoft GothicNeo"/>
          <w:b/>
          <w:bCs/>
          <w:lang w:val="en-US"/>
        </w:rPr>
        <w:t>체계적인 금융교육과 실습 기회 제공</w:t>
      </w:r>
      <w:r w:rsidRPr="00FF4E9E">
        <w:rPr>
          <w:rFonts w:ascii="Pretendard Light" w:eastAsia="Pretendard Light" w:hAnsi="Pretendard Light" w:cs="Microsoft GothicNeo"/>
          <w:lang w:val="en-US"/>
        </w:rPr>
        <w:t xml:space="preserve">이 필수적이다. 우선 자립준비청년들에게 예산 세우기, 저축 및 소비 계획, 은행 계좌 개설과 이용, 카드 사용과 신용등급 관리, 세금 및 공과금 납부 등 </w:t>
      </w:r>
      <w:r w:rsidRPr="00FF4E9E">
        <w:rPr>
          <w:rFonts w:ascii="Pretendard Light" w:eastAsia="Pretendard Light" w:hAnsi="Pretendard Light" w:cs="Microsoft GothicNeo"/>
          <w:b/>
          <w:bCs/>
          <w:lang w:val="en-US"/>
        </w:rPr>
        <w:t xml:space="preserve">기초 금융 문해 </w:t>
      </w:r>
      <w:r w:rsidRPr="00FF4E9E">
        <w:rPr>
          <w:rFonts w:ascii="Pretendard Light" w:eastAsia="Pretendard Light" w:hAnsi="Pretendard Light" w:cs="Microsoft GothicNeo"/>
          <w:lang w:val="en-US"/>
        </w:rPr>
        <w:t>교육이 필요하다.</w:t>
      </w:r>
    </w:p>
    <w:p w14:paraId="702182D3" w14:textId="20B07EF6"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실제로 시설보호아동을 대상으로 한 프로그램에서 응답자가 경제교육에 관련한 긍정적인 반응이 확인되었다. 이러한 반응은 해당 영역의 교육이 프로그램에 필수적으로 포함되어야 함을 시사한다.</w:t>
      </w:r>
    </w:p>
    <w:p w14:paraId="42F2D6D7" w14:textId="77777777" w:rsidR="00BB4662" w:rsidRPr="00FF4E9E" w:rsidRDefault="00BB4662" w:rsidP="00B274C8">
      <w:pPr>
        <w:rPr>
          <w:rFonts w:ascii="Pretendard Light" w:eastAsia="Pretendard Light" w:hAnsi="Pretendard Light" w:cs="Microsoft GothicNeo"/>
          <w:lang w:val="en-US"/>
        </w:rPr>
      </w:pPr>
    </w:p>
    <w:p w14:paraId="50A4BCE8" w14:textId="4F7EF424"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또한 교육 내용은 단순한 이론 전달을 넘어 </w:t>
      </w:r>
      <w:r w:rsidRPr="00FF4E9E">
        <w:rPr>
          <w:rFonts w:ascii="Pretendard Light" w:eastAsia="Pretendard Light" w:hAnsi="Pretendard Light" w:cs="Microsoft GothicNeo"/>
          <w:b/>
          <w:bCs/>
          <w:lang w:val="en-US"/>
        </w:rPr>
        <w:t>실생활에 적용할 수 있는 실천 중심</w:t>
      </w:r>
      <w:r w:rsidRPr="00FF4E9E">
        <w:rPr>
          <w:rFonts w:ascii="Pretendard Light" w:eastAsia="Pretendard Light" w:hAnsi="Pretendard Light" w:cs="Microsoft GothicNeo"/>
          <w:lang w:val="en-US"/>
        </w:rPr>
        <w:t xml:space="preserve">으로 구성되어야 한다. 자립준비청년들은 형식적 이론 교육보다 구체적인 사례 제시와 </w:t>
      </w:r>
      <w:r w:rsidRPr="00FF4E9E">
        <w:rPr>
          <w:rFonts w:ascii="Pretendard Light" w:eastAsia="Pretendard Light" w:hAnsi="Pretendard Light" w:cs="Microsoft GothicNeo"/>
          <w:b/>
          <w:bCs/>
          <w:lang w:val="en-US"/>
        </w:rPr>
        <w:t>직접 해보고 해결하는 경험 학습</w:t>
      </w:r>
      <w:r w:rsidRPr="00FF4E9E">
        <w:rPr>
          <w:rFonts w:ascii="Pretendard Light" w:eastAsia="Pretendard Light" w:hAnsi="Pretendard Light" w:cs="Microsoft GothicNeo"/>
          <w:lang w:val="en-US"/>
        </w:rPr>
        <w:t xml:space="preserve">을 선호하는 경향이 있다. 따라서 가상의 재정 상황 시나리오를 주고 예산을 짜보는 연습, 은행 방문이나 온라인 뱅킹 체험, 가계부 작성 실습 등의 </w:t>
      </w:r>
      <w:r w:rsidRPr="00FF4E9E">
        <w:rPr>
          <w:rFonts w:ascii="Pretendard Light" w:eastAsia="Pretendard Light" w:hAnsi="Pretendard Light" w:cs="Microsoft GothicNeo"/>
          <w:b/>
          <w:bCs/>
          <w:lang w:val="en-US"/>
        </w:rPr>
        <w:t>참여형 학습활동</w:t>
      </w:r>
      <w:r w:rsidRPr="00FF4E9E">
        <w:rPr>
          <w:rFonts w:ascii="Pretendard Light" w:eastAsia="Pretendard Light" w:hAnsi="Pretendard Light" w:cs="Microsoft GothicNeo"/>
          <w:lang w:val="en-US"/>
        </w:rPr>
        <w:t>을 도입하는 것이 효과적이다.</w:t>
      </w:r>
    </w:p>
    <w:p w14:paraId="4391B1A0" w14:textId="77777777" w:rsidR="00BB4662" w:rsidRPr="00FF4E9E" w:rsidRDefault="00BB4662" w:rsidP="00B274C8">
      <w:pPr>
        <w:rPr>
          <w:rFonts w:ascii="Pretendard Light" w:eastAsia="Pretendard Light" w:hAnsi="Pretendard Light" w:cs="Microsoft GothicNeo"/>
          <w:lang w:val="en-US"/>
        </w:rPr>
      </w:pPr>
    </w:p>
    <w:p w14:paraId="5AEFEB9E" w14:textId="26A9E81E" w:rsidR="002938D6" w:rsidRPr="00FF4E9E" w:rsidRDefault="002938D6"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xml:space="preserve">결론적으로, 자립준비청년의 경제교육에 있어 단순한 지식 전달을 넘어서 </w:t>
      </w:r>
      <w:r w:rsidRPr="00FF4E9E">
        <w:rPr>
          <w:rFonts w:ascii="Pretendard Light" w:eastAsia="Pretendard Light" w:hAnsi="Pretendard Light" w:cs="Microsoft GothicNeo"/>
          <w:b/>
          <w:bCs/>
          <w:lang w:val="en-US"/>
        </w:rPr>
        <w:t>태도 변화, 행동 실천, 자기결정 역량 강화</w:t>
      </w:r>
      <w:r w:rsidRPr="00FF4E9E">
        <w:rPr>
          <w:rFonts w:ascii="Pretendard Light" w:eastAsia="Pretendard Light" w:hAnsi="Pretendard Light" w:cs="Microsoft GothicNeo"/>
          <w:lang w:val="en-US"/>
        </w:rPr>
        <w:t xml:space="preserve">까지 아우르는 </w:t>
      </w:r>
      <w:r w:rsidRPr="00FF4E9E">
        <w:rPr>
          <w:rFonts w:ascii="Pretendard Light" w:eastAsia="Pretendard Light" w:hAnsi="Pretendard Light" w:cs="Microsoft GothicNeo"/>
          <w:b/>
          <w:bCs/>
          <w:lang w:val="en-US"/>
        </w:rPr>
        <w:t>통합적이고 실천적 접근</w:t>
      </w:r>
      <w:r w:rsidRPr="00FF4E9E">
        <w:rPr>
          <w:rFonts w:ascii="Pretendard Light" w:eastAsia="Pretendard Light" w:hAnsi="Pretendard Light" w:cs="Microsoft GothicNeo"/>
          <w:lang w:val="en-US"/>
        </w:rPr>
        <w:t xml:space="preserve">이 필요하다. 이를 통해 </w:t>
      </w:r>
      <w:r w:rsidR="00E241A2" w:rsidRPr="00FF4E9E">
        <w:rPr>
          <w:rFonts w:ascii="Pretendard Light" w:eastAsia="Pretendard Light" w:hAnsi="Pretendard Light" w:cs="Microsoft GothicNeo"/>
          <w:lang w:val="en-US"/>
        </w:rPr>
        <w:t>자립준비청년</w:t>
      </w:r>
      <w:r w:rsidRPr="00FF4E9E">
        <w:rPr>
          <w:rFonts w:ascii="Pretendard Light" w:eastAsia="Pretendard Light" w:hAnsi="Pretendard Light" w:cs="Microsoft GothicNeo"/>
          <w:lang w:val="en-US"/>
        </w:rPr>
        <w:t>들은 현재의 경제적 취약성을 극복하고, 장기적으로 안정적인 삶을 계획하고 실현할 수 있는 역량을 갖추게 될 것이다.</w:t>
      </w:r>
    </w:p>
    <w:p w14:paraId="1CA4A202" w14:textId="77777777" w:rsidR="00BB4662" w:rsidRPr="00FF4E9E" w:rsidRDefault="00BB4662" w:rsidP="00B274C8">
      <w:pPr>
        <w:rPr>
          <w:rFonts w:ascii="Pretendard Light" w:eastAsia="Pretendard Light" w:hAnsi="Pretendard Light" w:cs="Microsoft GothicNeo"/>
          <w:lang w:val="en-US"/>
        </w:rPr>
      </w:pPr>
    </w:p>
    <w:p w14:paraId="7A858696" w14:textId="675E95C8" w:rsidR="00F94430" w:rsidRPr="00FF4E9E" w:rsidRDefault="002938D6" w:rsidP="00B274C8">
      <w:pPr>
        <w:rPr>
          <w:rFonts w:ascii="Pretendard Light" w:eastAsia="Pretendard Light" w:hAnsi="Pretendard Light" w:cs="Microsoft GothicNeo"/>
        </w:rPr>
      </w:pPr>
      <w:r w:rsidRPr="00FF4E9E">
        <w:rPr>
          <w:rFonts w:ascii="Pretendard Light" w:eastAsia="Pretendard Light" w:hAnsi="Pretendard Light" w:cs="Microsoft GothicNeo"/>
          <w:lang w:val="en-US"/>
        </w:rPr>
        <w:t xml:space="preserve">정리하면 경제적 자립능력 향상을 위해 </w:t>
      </w:r>
      <w:r w:rsidRPr="00FF4E9E">
        <w:rPr>
          <w:rFonts w:ascii="Pretendard Light" w:eastAsia="Pretendard Light" w:hAnsi="Pretendard Light" w:cs="Microsoft GothicNeo"/>
          <w:b/>
          <w:bCs/>
          <w:lang w:val="en-US"/>
        </w:rPr>
        <w:t>맞춤형, 실천형 금융교육, 경험적 학습 기회</w:t>
      </w:r>
      <w:r w:rsidRPr="00FF4E9E">
        <w:rPr>
          <w:rFonts w:ascii="Pretendard Light" w:eastAsia="Pretendard Light" w:hAnsi="Pretendard Light" w:cs="Microsoft GothicNeo"/>
          <w:lang w:val="en-US"/>
        </w:rPr>
        <w:t xml:space="preserve">가 요구된다. </w:t>
      </w:r>
      <w:r w:rsidR="00B821CF" w:rsidRPr="00FF4E9E">
        <w:rPr>
          <w:rFonts w:ascii="Pretendard Light" w:eastAsia="Pretendard Light" w:hAnsi="Pretendard Light" w:cs="Microsoft GothicNeo"/>
          <w:lang w:val="en-US"/>
        </w:rPr>
        <w:br/>
      </w:r>
      <w:r w:rsidRPr="00FF4E9E">
        <w:rPr>
          <w:rFonts w:ascii="Pretendard Light" w:eastAsia="Pretendard Light" w:hAnsi="Pretendard Light" w:cs="Microsoft GothicNeo"/>
          <w:lang w:val="en-US"/>
        </w:rPr>
        <w:t xml:space="preserve">이를 통해 현재의 경제적 취약 상태를 극복하고 궁극적으로 </w:t>
      </w:r>
      <w:r w:rsidR="00E241A2" w:rsidRPr="00FF4E9E">
        <w:rPr>
          <w:rFonts w:ascii="Pretendard Light" w:eastAsia="Pretendard Light" w:hAnsi="Pretendard Light" w:cs="Microsoft GothicNeo"/>
          <w:lang w:val="en-US"/>
        </w:rPr>
        <w:t>자립준비</w:t>
      </w:r>
      <w:r w:rsidRPr="00FF4E9E">
        <w:rPr>
          <w:rFonts w:ascii="Pretendard Light" w:eastAsia="Pretendard Light" w:hAnsi="Pretendard Light" w:cs="Microsoft GothicNeo"/>
          <w:lang w:val="en-US"/>
        </w:rPr>
        <w:t>청년들의 자립 역량을 신장시킬 수 있을 것이다.</w:t>
      </w:r>
    </w:p>
    <w:p w14:paraId="6F89118A" w14:textId="5A6AB6CF" w:rsidR="00F94430" w:rsidRPr="00FF4E9E" w:rsidRDefault="00F94430" w:rsidP="00B274C8">
      <w:pPr>
        <w:rPr>
          <w:rFonts w:ascii="Pretendard Light" w:eastAsia="Pretendard Light" w:hAnsi="Pretendard Light" w:cs="Microsoft GothicNeo"/>
        </w:rPr>
      </w:pPr>
    </w:p>
    <w:p w14:paraId="7872CE72" w14:textId="77777777" w:rsidR="00F94430" w:rsidRPr="00FF4E9E" w:rsidRDefault="00F94430" w:rsidP="00B274C8">
      <w:pPr>
        <w:pBdr>
          <w:top w:val="nil"/>
          <w:left w:val="nil"/>
          <w:bottom w:val="nil"/>
          <w:right w:val="nil"/>
          <w:between w:val="nil"/>
        </w:pBdr>
        <w:rPr>
          <w:rFonts w:ascii="Pretendard Light" w:eastAsia="Pretendard Light" w:hAnsi="Pretendard Light" w:cs="Microsoft GothicNeo"/>
        </w:rPr>
      </w:pPr>
    </w:p>
    <w:p w14:paraId="6766DA3B" w14:textId="77777777" w:rsidR="00F94430" w:rsidRPr="00FF4E9E" w:rsidRDefault="00F94430" w:rsidP="00B274C8">
      <w:pPr>
        <w:rPr>
          <w:rFonts w:ascii="Pretendard Light" w:eastAsia="Pretendard Light" w:hAnsi="Pretendard Light" w:cs="Microsoft GothicNeo"/>
          <w:b/>
        </w:rPr>
      </w:pPr>
      <w:r w:rsidRPr="00FF4E9E">
        <w:rPr>
          <w:rFonts w:ascii="Pretendard Light" w:eastAsia="Pretendard Light" w:hAnsi="Pretendard Light" w:cs="Microsoft GothicNeo"/>
          <w:b/>
        </w:rPr>
        <w:br w:type="page"/>
      </w:r>
    </w:p>
    <w:p w14:paraId="6FCEFC25" w14:textId="61CC7CFB" w:rsidR="00F94430" w:rsidRPr="00F5720D" w:rsidRDefault="00F94430" w:rsidP="00B274C8">
      <w:pPr>
        <w:pBdr>
          <w:top w:val="nil"/>
          <w:left w:val="nil"/>
          <w:bottom w:val="nil"/>
          <w:right w:val="nil"/>
          <w:between w:val="nil"/>
        </w:pBdr>
        <w:rPr>
          <w:rFonts w:ascii="Pretendard Light" w:eastAsia="Pretendard Light" w:hAnsi="Pretendard Light" w:cs="Microsoft GothicNeo"/>
          <w:b/>
          <w:sz w:val="24"/>
          <w:szCs w:val="24"/>
        </w:rPr>
      </w:pPr>
      <w:r w:rsidRPr="00F5720D">
        <w:rPr>
          <w:rFonts w:ascii="Pretendard Light" w:eastAsia="Pretendard Light" w:hAnsi="Pretendard Light" w:cs="Microsoft GothicNeo"/>
          <w:b/>
          <w:sz w:val="24"/>
          <w:szCs w:val="24"/>
        </w:rPr>
        <w:lastRenderedPageBreak/>
        <w:t>4</w:t>
      </w:r>
      <w:r w:rsidR="007605B7" w:rsidRPr="00F5720D">
        <w:rPr>
          <w:rFonts w:ascii="Pretendard Light" w:eastAsia="Pretendard Light" w:hAnsi="Pretendard Light" w:cs="Microsoft GothicNeo"/>
          <w:b/>
          <w:sz w:val="24"/>
          <w:szCs w:val="24"/>
        </w:rPr>
        <w:t>)</w:t>
      </w:r>
      <w:r w:rsidRPr="00F5720D">
        <w:rPr>
          <w:rFonts w:ascii="Pretendard Light" w:eastAsia="Pretendard Light" w:hAnsi="Pretendard Light" w:cs="Microsoft GothicNeo"/>
          <w:b/>
          <w:sz w:val="24"/>
          <w:szCs w:val="24"/>
        </w:rPr>
        <w:t xml:space="preserve"> 프로그램 필요성 도출</w:t>
      </w:r>
    </w:p>
    <w:p w14:paraId="4F9B00AF" w14:textId="7CE3A4F6" w:rsidR="00F94430" w:rsidRPr="00FF4E9E" w:rsidRDefault="007605B7"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t>(</w:t>
      </w:r>
      <w:r w:rsidR="00F94430" w:rsidRPr="00FF4E9E">
        <w:rPr>
          <w:rFonts w:ascii="Pretendard Light" w:eastAsia="Pretendard Light" w:hAnsi="Pretendard Light" w:cs="Microsoft GothicNeo"/>
          <w:b/>
          <w:bCs/>
        </w:rPr>
        <w:t>1) 사회적 측면</w:t>
      </w:r>
    </w:p>
    <w:p w14:paraId="08761F1B" w14:textId="64F6912B" w:rsidR="00F94430" w:rsidRPr="00FF4E9E" w:rsidRDefault="007605B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F94430" w:rsidRPr="00FF4E9E">
        <w:rPr>
          <w:rFonts w:ascii="Pretendard Light" w:eastAsia="Pretendard Light" w:hAnsi="Pretendard Light" w:cs="Microsoft GothicNeo"/>
        </w:rPr>
        <w:t>자립정착금 및 각종 지원금 수령 및 사용 과정에서의 어려움</w:t>
      </w:r>
    </w:p>
    <w:p w14:paraId="67DD940B" w14:textId="0CD8CB42" w:rsidR="00F94430" w:rsidRPr="00FF4E9E" w:rsidRDefault="00F94430" w:rsidP="001076E2">
      <w:pPr>
        <w:rPr>
          <w:rFonts w:ascii="Pretendard Light" w:eastAsia="Pretendard Light" w:hAnsi="Pretendard Light" w:cs="Microsoft GothicNeo"/>
        </w:rPr>
      </w:pPr>
      <w:r w:rsidRPr="00FF4E9E">
        <w:rPr>
          <w:rFonts w:ascii="Pretendard Light" w:eastAsia="Pretendard Light" w:hAnsi="Pretendard Light" w:cs="Microsoft GothicNeo"/>
        </w:rPr>
        <w:t xml:space="preserve">수령 과정에서의 복잡함이나, 서류상의 번거로움으로 인하여 자립정착금을 수령하지 않는 자립준비청년들이 많다. 실제로 2022년 7월 기준 '디딤씨앗 통장사업'에 참여한 대상자들이 찾아가지 않은 금액은 1814억 원에 이른다. </w:t>
      </w:r>
    </w:p>
    <w:p w14:paraId="3A854C4D" w14:textId="32A519DC"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이러한 돈을 수령한 이후에도 문제는 계속된다. 경제관념이 충분히 자리잡지 않은 채로 갑작스레 큰 돈을 수령한 자립준비청년들이 불필요한 과소비를 하거나, 생활비를 현명하게 관리하지 못하여 경제적 어려움에 빠지기도 하는 것이다. </w:t>
      </w:r>
    </w:p>
    <w:p w14:paraId="26CD0BCD" w14:textId="77777777" w:rsidR="00F94430" w:rsidRPr="00FF4E9E" w:rsidRDefault="00F94430" w:rsidP="00B274C8">
      <w:pPr>
        <w:ind w:left="720"/>
        <w:rPr>
          <w:rFonts w:ascii="Pretendard Light" w:eastAsia="Pretendard Light" w:hAnsi="Pretendard Light" w:cs="Microsoft GothicNeo"/>
        </w:rPr>
      </w:pPr>
    </w:p>
    <w:p w14:paraId="234A8B8B" w14:textId="473BE8EC"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이와 관련하여 배은경 호남대 사회복지학과 교수는 한 인터뷰에서 경제적 지원과 함께 정서적·사회적 자립을 강조했다. 국가 정책적으로 진행하는 경제적 자립 지원이 과거보다 나아졌으나 여전히 부족하다고 지적하며 예산이 확보되는</w:t>
      </w:r>
      <w:r w:rsidR="002A330D"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대로 확장해야 된다고 주장했다. 하지만 이러한 예산 증대의 필요성을 제기함과 동시에 근본적으로 자립 준비 과정에서 사회적 자립, 정서적 자립 측면 지원도 필요하다고 강조했다. 경제적</w:t>
      </w:r>
      <w:r w:rsidR="00121504">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 xml:space="preserve">맥락뿐만 아니라, 사회적, 정서적으로도 개인 맞춤형 교육이 동반되어야 자립정착금 및 각종 지원금 또한 비로소 의미를 가진다는 것이다. </w:t>
      </w:r>
    </w:p>
    <w:p w14:paraId="7DD825B0" w14:textId="77777777" w:rsidR="00F94430" w:rsidRPr="00FF4E9E" w:rsidRDefault="00F94430" w:rsidP="00B274C8">
      <w:pPr>
        <w:ind w:left="720"/>
        <w:rPr>
          <w:rFonts w:ascii="Pretendard Light" w:eastAsia="Pretendard Light" w:hAnsi="Pretendard Light" w:cs="Microsoft GothicNeo"/>
        </w:rPr>
      </w:pPr>
    </w:p>
    <w:p w14:paraId="682ADB1A"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이어 배 교수는 세심한 사례 관리가 뒷받침되지 않는다면, 자립준비지원금이 10만~20만원 늘어난다고 해서 큰 효과가 나오기 어렵다고 분석하였다. 이어서 어느 곳에 우선순위를 두고 돈을 쓸지, 장기적으로 역량을 키울 수 있는 아르바이트는 무엇인지 등 자립준비청년들이 조언을 구할 수 있는 곳이 필요하다고 덧붙이며 인터뷰를 마무리하였다.</w:t>
      </w:r>
    </w:p>
    <w:p w14:paraId="4F24728D" w14:textId="77777777" w:rsidR="00F94430" w:rsidRPr="00FF4E9E" w:rsidRDefault="00F94430" w:rsidP="00B274C8">
      <w:pPr>
        <w:ind w:left="720"/>
        <w:rPr>
          <w:rFonts w:ascii="Pretendard Light" w:eastAsia="Pretendard Light" w:hAnsi="Pretendard Light" w:cs="Microsoft GothicNeo"/>
        </w:rPr>
      </w:pPr>
    </w:p>
    <w:p w14:paraId="444B5999" w14:textId="29D40F73"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앞선 인터뷰 내용 및 각종 조사 결과를 보았을 때, 자립정착금 및 각종 지원금을 수령하고, 나아가 사용하는 과정에서 꼭 알아야 할 점을 미리 교육하는 것은 장기적으로 자립준비청년들의 경제적 어려움을 예방하는 데 도움을 줄 수 있다. 이러한 맥락에 따라, 자립준비청년을 대상으로 한 실생활 중심 자립지원 경제교육이 꼭 필요하다고 볼 수 있다. </w:t>
      </w:r>
    </w:p>
    <w:p w14:paraId="26475FEB" w14:textId="77777777" w:rsidR="00E241A2" w:rsidRPr="00FF4E9E" w:rsidRDefault="00E241A2" w:rsidP="00B274C8">
      <w:pPr>
        <w:rPr>
          <w:rFonts w:ascii="Pretendard Light" w:eastAsia="Pretendard Light" w:hAnsi="Pretendard Light" w:cs="Microsoft GothicNeo"/>
        </w:rPr>
      </w:pPr>
    </w:p>
    <w:p w14:paraId="64A07662" w14:textId="77777777" w:rsidR="00121504" w:rsidRDefault="00121504">
      <w:pPr>
        <w:rPr>
          <w:rFonts w:ascii="Pretendard Light" w:eastAsia="Pretendard Light" w:hAnsi="Pretendard Light" w:cs="Microsoft GothicNeo"/>
          <w:b/>
          <w:bCs/>
        </w:rPr>
      </w:pPr>
      <w:r>
        <w:rPr>
          <w:rFonts w:ascii="Pretendard Light" w:eastAsia="Pretendard Light" w:hAnsi="Pretendard Light" w:cs="Microsoft GothicNeo"/>
          <w:b/>
          <w:bCs/>
        </w:rPr>
        <w:br w:type="page"/>
      </w:r>
    </w:p>
    <w:p w14:paraId="244DA302" w14:textId="606382DE" w:rsidR="00F94430" w:rsidRPr="00FF4E9E" w:rsidRDefault="007605B7"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lastRenderedPageBreak/>
        <w:t>(</w:t>
      </w:r>
      <w:r w:rsidR="00F94430" w:rsidRPr="00FF4E9E">
        <w:rPr>
          <w:rFonts w:ascii="Pretendard Light" w:eastAsia="Pretendard Light" w:hAnsi="Pretendard Light" w:cs="Microsoft GothicNeo"/>
          <w:b/>
          <w:bCs/>
        </w:rPr>
        <w:t>2) 교육의 내용적 측면</w:t>
      </w:r>
    </w:p>
    <w:p w14:paraId="517359D2" w14:textId="69EA9EEF" w:rsidR="00F94430" w:rsidRPr="00FF4E9E" w:rsidRDefault="007605B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F94430" w:rsidRPr="00FF4E9E">
        <w:rPr>
          <w:rFonts w:ascii="Pretendard Light" w:eastAsia="Pretendard Light" w:hAnsi="Pretendard Light" w:cs="Microsoft GothicNeo"/>
        </w:rPr>
        <w:t>타 자립기술 영역과의 연계를 바탕으로 한 실용적인 경제 교육 전개</w:t>
      </w:r>
    </w:p>
    <w:p w14:paraId="51499BD0"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대부분의 자립지원교육의 경우, 보건복지부에서 지정한 자립기술의 8 영역 (일상생활기술, 자기보호기술, 지역사회 자원활용기술, 자산 관리 기술, 사회적기술, 진로탐색 및 취업기술, 직업생활기술, 사회진출기술)을 폭넓게 다루거나, 하나의 영역에 특정하여 교육이 전개된다. </w:t>
      </w:r>
    </w:p>
    <w:p w14:paraId="67C1DB91" w14:textId="77777777" w:rsidR="001076E2" w:rsidRPr="00FF4E9E" w:rsidRDefault="001076E2" w:rsidP="00121504">
      <w:pPr>
        <w:rPr>
          <w:rFonts w:ascii="Pretendard Light" w:eastAsia="Pretendard Light" w:hAnsi="Pretendard Light" w:cs="Microsoft GothicNeo"/>
        </w:rPr>
      </w:pPr>
    </w:p>
    <w:p w14:paraId="5422AD4B"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하지만 단기간에 8가지 영역을 모두 교육하게 되면 그 교육의 구체성이 떨어질 수 있으며,</w:t>
      </w:r>
    </w:p>
    <w:p w14:paraId="515EF8A0" w14:textId="1B377E42"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반대로 하나의 영역에만 집중할 경우엔 타 영역과 연계될 수 있는 내용이 충분히 다뤄지지 못한다는 문제점이 발생한다. 이에 따라, 실제적인 사례를 포함하며 경제적 문제와 연계될 수 </w:t>
      </w:r>
      <w:r w:rsidR="00095DD0" w:rsidRPr="00FF4E9E">
        <w:rPr>
          <w:rFonts w:ascii="Pretendard Light" w:eastAsia="Pretendard Light" w:hAnsi="Pretendard Light" w:cs="Microsoft GothicNeo"/>
        </w:rPr>
        <w:t>있는</w:t>
      </w:r>
      <w:r w:rsidR="00E241A2"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 xml:space="preserve">영역까지 함께 교육하는 교육의 필요성이 제기된 것이다. </w:t>
      </w:r>
    </w:p>
    <w:p w14:paraId="4374FEEC" w14:textId="77777777" w:rsidR="00F94430" w:rsidRPr="00FF4E9E" w:rsidRDefault="00F94430" w:rsidP="00B274C8">
      <w:pPr>
        <w:ind w:left="720"/>
        <w:rPr>
          <w:rFonts w:ascii="Pretendard Light" w:eastAsia="Pretendard Light" w:hAnsi="Pretendard Light" w:cs="Microsoft GothicNeo"/>
        </w:rPr>
      </w:pPr>
    </w:p>
    <w:p w14:paraId="7AB6D324" w14:textId="3AF3732F"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따라서 자립준비청년들이 가장 필요성을 느끼는 </w:t>
      </w:r>
      <w:r w:rsidR="00B821CF" w:rsidRPr="00FF4E9E">
        <w:rPr>
          <w:rFonts w:ascii="Pretendard Light" w:eastAsia="Pretendard Light" w:hAnsi="Pretendard Light" w:cs="Microsoft GothicNeo"/>
        </w:rPr>
        <w:t xml:space="preserve">자산 관리 기술 </w:t>
      </w:r>
      <w:r w:rsidRPr="00FF4E9E">
        <w:rPr>
          <w:rFonts w:ascii="Pretendard Light" w:eastAsia="Pretendard Light" w:hAnsi="Pretendard Light" w:cs="Microsoft GothicNeo"/>
        </w:rPr>
        <w:t>(</w:t>
      </w:r>
      <w:r w:rsidR="00B821CF" w:rsidRPr="00FF4E9E">
        <w:rPr>
          <w:rFonts w:ascii="Pretendard Light" w:eastAsia="Pretendard Light" w:hAnsi="Pretendard Light" w:cs="Microsoft GothicNeo"/>
        </w:rPr>
        <w:t>경제적 영역</w:t>
      </w:r>
      <w:r w:rsidRPr="00FF4E9E">
        <w:rPr>
          <w:rFonts w:ascii="Pretendard Light" w:eastAsia="Pretendard Light" w:hAnsi="Pretendard Light" w:cs="Microsoft GothicNeo"/>
        </w:rPr>
        <w:t xml:space="preserve">) 교육을 바탕으로, </w:t>
      </w:r>
      <w:r w:rsidR="00B821CF" w:rsidRPr="00FF4E9E">
        <w:rPr>
          <w:rFonts w:ascii="Pretendard Light" w:eastAsia="Pretendard Light" w:hAnsi="Pretendard Light" w:cs="Microsoft GothicNeo"/>
        </w:rPr>
        <w:t xml:space="preserve">자기관리기술, </w:t>
      </w:r>
      <w:r w:rsidRPr="00FF4E9E">
        <w:rPr>
          <w:rFonts w:ascii="Pretendard Light" w:eastAsia="Pretendard Light" w:hAnsi="Pretendard Light" w:cs="Microsoft GothicNeo"/>
        </w:rPr>
        <w:t xml:space="preserve">지역사회자원활용기술 (제도, 정책적 지원) 영역과 연관된 내용까지 전달하는 실용적인 경제 교육이 전개될 필요가 발생한다. </w:t>
      </w:r>
    </w:p>
    <w:p w14:paraId="52CF12E0" w14:textId="77777777" w:rsidR="00F94430" w:rsidRPr="00FF4E9E" w:rsidRDefault="00F94430" w:rsidP="00B274C8">
      <w:pPr>
        <w:rPr>
          <w:rFonts w:ascii="Pretendard Light" w:eastAsia="Pretendard Light" w:hAnsi="Pretendard Light" w:cs="Microsoft GothicNeo"/>
        </w:rPr>
      </w:pPr>
    </w:p>
    <w:p w14:paraId="6D13EC85" w14:textId="77D2803B" w:rsidR="00F94430" w:rsidRPr="00FF4E9E" w:rsidRDefault="007605B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F94430" w:rsidRPr="00FF4E9E">
        <w:rPr>
          <w:rFonts w:ascii="Pretendard Light" w:eastAsia="Pretendard Light" w:hAnsi="Pretendard Light" w:cs="Microsoft GothicNeo"/>
        </w:rPr>
        <w:t>사례와 실생활 중심의 경제 교육 전개</w:t>
      </w:r>
    </w:p>
    <w:p w14:paraId="75C0C2B5" w14:textId="77777777" w:rsidR="001076E2"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'서울시 자립준비청년 지원 마스터플랜' 설명회에서 장희선 아동권리보장원 부연구위원은 "자립준비청년이 보호종료 이후 가장 어려웠던 점을 응답한 조사를 보면, 돈을 관리하는 방법에 대한 지식 부족, 취업에 필요한 정보, 기술, 자격 부족이라고 응답한 비율이 각각 10% 내외"라고 설명했다. </w:t>
      </w:r>
    </w:p>
    <w:p w14:paraId="30659FA8" w14:textId="419B16A6"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또한, 자립을 위한 돈을 주는 것과 함께 돈 관리법 등 생활 교육, 진로교육을 강화해야 한다면서도 교육을 진행하더라도 청년마다 습득하는 수준이 다르기 때문에, 한명 한명 대상 특성에 맞춰서 깊이 있는 교육을 해야 한다고 강조하였다. 이러한 사례를 바탕으로 학생들이 본인의 상황에 맞추어 학습 내용을 적용할 수 있는 경제 교육이 필요하다는 것이다.</w:t>
      </w:r>
    </w:p>
    <w:p w14:paraId="45AAB4E4" w14:textId="77777777" w:rsidR="00F94430" w:rsidRPr="00FF4E9E" w:rsidRDefault="00F94430" w:rsidP="00B274C8">
      <w:pPr>
        <w:ind w:left="720"/>
        <w:rPr>
          <w:rFonts w:ascii="Pretendard Light" w:eastAsia="Pretendard Light" w:hAnsi="Pretendard Light" w:cs="Microsoft GothicNeo"/>
        </w:rPr>
      </w:pPr>
    </w:p>
    <w:p w14:paraId="16832E7C" w14:textId="0021F467" w:rsidR="001076E2" w:rsidRPr="00FF4E9E" w:rsidRDefault="00F94430" w:rsidP="001076E2">
      <w:pPr>
        <w:rPr>
          <w:rFonts w:ascii="Pretendard Light" w:eastAsia="Pretendard Light" w:hAnsi="Pretendard Light" w:cs="Microsoft GothicNeo"/>
        </w:rPr>
      </w:pPr>
      <w:r w:rsidRPr="00FF4E9E">
        <w:rPr>
          <w:rFonts w:ascii="Pretendard Light" w:eastAsia="Pretendard Light" w:hAnsi="Pretendard Light" w:cs="Microsoft GothicNeo"/>
        </w:rPr>
        <w:t xml:space="preserve">또한, 자립준비청년의 경우 경제적인 지식이 교과 수준에만 머무르는 정도로 큰 금액의 자립지원금을 받는 경우가 많기에 이러한 경제 교육이 이론적으로만 진행되면 안 된다. 실생활에서의 소비나 저축 교육이 적극적으로 진행되지 않은 상태에서 갑작스럽게 큰 돈을 수령하게 되면 부족한 금융경제 지식에 따라 바람직하지 못한 양상으로 소비할 수도 있기 때문이다.   </w:t>
      </w:r>
    </w:p>
    <w:p w14:paraId="5B8EAC2E" w14:textId="3D3D6E78"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이에 따라, 다양한 스토리텔링이나 사례 요소를 바탕으로 한 응용 학습을 포함하여 학습자들이 경제적 지식이나 각종 제도적 지원에 대해 배울 수 있는 실생활 중심 경제 교육의 필요성을 </w:t>
      </w:r>
      <w:r w:rsidR="00095DD0" w:rsidRPr="00FF4E9E">
        <w:rPr>
          <w:rFonts w:ascii="Pretendard Light" w:eastAsia="Pretendard Light" w:hAnsi="Pretendard Light" w:cs="Microsoft GothicNeo"/>
        </w:rPr>
        <w:br/>
      </w:r>
      <w:r w:rsidRPr="00FF4E9E">
        <w:rPr>
          <w:rFonts w:ascii="Pretendard Light" w:eastAsia="Pretendard Light" w:hAnsi="Pretendard Light" w:cs="Microsoft GothicNeo"/>
        </w:rPr>
        <w:t xml:space="preserve">도출할 수 있다. </w:t>
      </w:r>
    </w:p>
    <w:p w14:paraId="571D5933" w14:textId="77777777" w:rsidR="00B821CF" w:rsidRDefault="00B821CF" w:rsidP="00B274C8">
      <w:pPr>
        <w:rPr>
          <w:rFonts w:ascii="Pretendard Light" w:eastAsia="Pretendard Light" w:hAnsi="Pretendard Light" w:cs="Microsoft GothicNeo"/>
        </w:rPr>
      </w:pPr>
    </w:p>
    <w:p w14:paraId="7043E212" w14:textId="77777777" w:rsidR="00DB5690" w:rsidRDefault="00DB5690" w:rsidP="00B274C8">
      <w:pPr>
        <w:rPr>
          <w:rFonts w:ascii="Pretendard Light" w:eastAsia="Pretendard Light" w:hAnsi="Pretendard Light" w:cs="Microsoft GothicNeo"/>
        </w:rPr>
      </w:pPr>
    </w:p>
    <w:p w14:paraId="2535E95C" w14:textId="77777777" w:rsidR="00DB5690" w:rsidRDefault="00DB5690" w:rsidP="00B274C8">
      <w:pPr>
        <w:rPr>
          <w:rFonts w:ascii="Pretendard Light" w:eastAsia="Pretendard Light" w:hAnsi="Pretendard Light" w:cs="Microsoft GothicNeo"/>
        </w:rPr>
      </w:pPr>
    </w:p>
    <w:p w14:paraId="3F66B104" w14:textId="77777777" w:rsidR="00DB5690" w:rsidRPr="00FF4E9E" w:rsidRDefault="00DB5690" w:rsidP="00B274C8">
      <w:pPr>
        <w:rPr>
          <w:rFonts w:ascii="Pretendard Light" w:eastAsia="Pretendard Light" w:hAnsi="Pretendard Light" w:cs="Microsoft GothicNeo"/>
        </w:rPr>
      </w:pPr>
    </w:p>
    <w:p w14:paraId="52996B4E" w14:textId="10C23D84" w:rsidR="00F94430" w:rsidRPr="00FF4E9E" w:rsidRDefault="007605B7"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lastRenderedPageBreak/>
        <w:t>(</w:t>
      </w:r>
      <w:r w:rsidR="00F94430" w:rsidRPr="00FF4E9E">
        <w:rPr>
          <w:rFonts w:ascii="Pretendard Light" w:eastAsia="Pretendard Light" w:hAnsi="Pretendard Light" w:cs="Microsoft GothicNeo"/>
          <w:b/>
          <w:bCs/>
        </w:rPr>
        <w:t>3) 교육의 형식적 측면</w:t>
      </w:r>
    </w:p>
    <w:p w14:paraId="62B66A26" w14:textId="41558332" w:rsidR="00F94430" w:rsidRPr="00FF4E9E" w:rsidRDefault="007605B7"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F94430" w:rsidRPr="00FF4E9E">
        <w:rPr>
          <w:rFonts w:ascii="Pretendard Light" w:eastAsia="Pretendard Light" w:hAnsi="Pretendard Light" w:cs="Microsoft GothicNeo"/>
        </w:rPr>
        <w:t xml:space="preserve">애플리케이션과 </w:t>
      </w:r>
      <w:r w:rsidR="00095DD0" w:rsidRPr="00FF4E9E">
        <w:rPr>
          <w:rFonts w:ascii="Pretendard Light" w:eastAsia="Pretendard Light" w:hAnsi="Pretendard Light" w:cs="Microsoft GothicNeo"/>
        </w:rPr>
        <w:t>시뮬레이션 게임</w:t>
      </w:r>
      <w:r w:rsidR="00F94430" w:rsidRPr="00FF4E9E">
        <w:rPr>
          <w:rFonts w:ascii="Pretendard Light" w:eastAsia="Pretendard Light" w:hAnsi="Pretendard Light" w:cs="Microsoft GothicNeo"/>
        </w:rPr>
        <w:t xml:space="preserve"> 콘텐츠 활용을 통한 시공간적 제약 극복</w:t>
      </w:r>
    </w:p>
    <w:p w14:paraId="0B131358"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대전광역시교육청에서 학생들에게 보급한 스마트 단말기를 바탕으로 애플리케이션을 통한 교육 콘텐츠까지 제공한다. 이와 같은 교육 매체를 통하여, 오프라인 수업 현장에서 모두 전달하기 어려운 내용까지 학생들에게 제공할 수 있다. </w:t>
      </w:r>
    </w:p>
    <w:p w14:paraId="75D9BAC8" w14:textId="77777777" w:rsidR="00F94430" w:rsidRPr="00FF4E9E" w:rsidRDefault="00F94430" w:rsidP="00B274C8">
      <w:pPr>
        <w:ind w:left="720"/>
        <w:rPr>
          <w:rFonts w:ascii="Pretendard Light" w:eastAsia="Pretendard Light" w:hAnsi="Pretendard Light" w:cs="Microsoft GothicNeo"/>
        </w:rPr>
      </w:pPr>
    </w:p>
    <w:p w14:paraId="6B7BC595" w14:textId="77777777" w:rsidR="001076E2"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특히, 자립준비청년들이 필요로 하는 </w:t>
      </w:r>
      <w:r w:rsidR="00095DD0" w:rsidRPr="00FF4E9E">
        <w:rPr>
          <w:rFonts w:ascii="Pretendard Light" w:eastAsia="Pretendard Light" w:hAnsi="Pretendard Light" w:cs="Microsoft GothicNeo"/>
        </w:rPr>
        <w:t>제도/정책적 정보를</w:t>
      </w:r>
      <w:r w:rsidRPr="00FF4E9E">
        <w:rPr>
          <w:rFonts w:ascii="Pretendard Light" w:eastAsia="Pretendard Light" w:hAnsi="Pretendard Light" w:cs="Microsoft GothicNeo"/>
        </w:rPr>
        <w:t xml:space="preserve"> 애플리케이션 내 게시판에 게시함으로써 학습자들의 자율적인 정보 습득 및 활용까지 유도할 수 있다. </w:t>
      </w:r>
    </w:p>
    <w:p w14:paraId="4C42A552" w14:textId="7EFA82E0" w:rsidR="00F94430" w:rsidRPr="00FF4E9E" w:rsidRDefault="008A41C6" w:rsidP="00B274C8">
      <w:pPr>
        <w:rPr>
          <w:rFonts w:ascii="Pretendard Light" w:eastAsia="Pretendard Light" w:hAnsi="Pretendard Light" w:cs="Microsoft GothicNeo"/>
        </w:rPr>
      </w:pPr>
      <w:r w:rsidRPr="00FF4E9E">
        <w:rPr>
          <w:rFonts w:ascii="Pretendard Light" w:eastAsia="Pretendard Light" w:hAnsi="Pretendard Light" w:cs="Microsoft GothicNeo"/>
        </w:rPr>
        <w:t>이뿐만</w:t>
      </w:r>
      <w:r w:rsidR="00F94430" w:rsidRPr="00FF4E9E">
        <w:rPr>
          <w:rFonts w:ascii="Pretendard Light" w:eastAsia="Pretendard Light" w:hAnsi="Pretendard Light" w:cs="Microsoft GothicNeo"/>
        </w:rPr>
        <w:t xml:space="preserve"> 아니라, 애플리케이션의 다양한 기능을 활용하여 오프라인 교육환경에서 다 담지 못하는 학습활동까지 진행함으로써 보다 실생활 밀착형 교육을 전개할 수 있게 된다. 위와 같은 교육 방식의 적용을 통하여 시공간적 제약 없이 다양한 내용을 학습자에게 전달할 수 있다는 점에서, 형식적 측면에서의 필요성을 도출할 수 있다. </w:t>
      </w:r>
    </w:p>
    <w:p w14:paraId="33CD098A" w14:textId="77777777" w:rsidR="00F94430" w:rsidRPr="00FF4E9E" w:rsidRDefault="00F94430" w:rsidP="00B274C8">
      <w:pPr>
        <w:ind w:left="720"/>
        <w:rPr>
          <w:rFonts w:ascii="Pretendard Light" w:eastAsia="Pretendard Light" w:hAnsi="Pretendard Light" w:cs="Microsoft GothicNeo"/>
        </w:rPr>
      </w:pPr>
    </w:p>
    <w:p w14:paraId="5BF3C94D" w14:textId="17CD3F6E" w:rsidR="00F94430" w:rsidRPr="00FF4E9E" w:rsidRDefault="00100FF9"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w:t>
      </w:r>
      <w:r w:rsidR="00F94430" w:rsidRPr="00FF4E9E">
        <w:rPr>
          <w:rFonts w:ascii="Pretendard Light" w:eastAsia="Pretendard Light" w:hAnsi="Pretendard Light" w:cs="Microsoft GothicNeo"/>
        </w:rPr>
        <w:t xml:space="preserve">보드게임과 실생활 연계형 </w:t>
      </w:r>
      <w:r w:rsidR="00095DD0" w:rsidRPr="00FF4E9E">
        <w:rPr>
          <w:rFonts w:ascii="Pretendard Light" w:eastAsia="Pretendard Light" w:hAnsi="Pretendard Light" w:cs="Microsoft GothicNeo"/>
        </w:rPr>
        <w:t>워크북</w:t>
      </w:r>
      <w:r w:rsidR="00F94430" w:rsidRPr="00FF4E9E">
        <w:rPr>
          <w:rFonts w:ascii="Pretendard Light" w:eastAsia="Pretendard Light" w:hAnsi="Pretendard Light" w:cs="Microsoft GothicNeo"/>
        </w:rPr>
        <w:t xml:space="preserve"> 활용을 통한 현실에서의 행동 전략 연습 효과 제공</w:t>
      </w:r>
    </w:p>
    <w:p w14:paraId="327E6478"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보드게임을 활용하는 게이미피케이션 학습을 통하여, 학습자들은 실생활에 필요한 경제 지식과 더불어 자립지원제도 및 정책을 배울 수 있다. 이와 같은 활동을 통해, 학습자들은 재미있는 놀이를 하면서 다양한 상황에서 나의 경제적 대응을 연습할 수 있게 된다. 또한, 문서상으로는 쉽게 체감되지 않는 제도나 정책의 혜택을 게임 내에서 경험함으로써 향후 제도의 지원에 더욱 적극적인 태도를 갖출 수 있게 된다. </w:t>
      </w:r>
    </w:p>
    <w:p w14:paraId="35E10CBC" w14:textId="77777777" w:rsidR="00F94430" w:rsidRPr="00FF4E9E" w:rsidRDefault="00F94430" w:rsidP="00B274C8">
      <w:pPr>
        <w:ind w:left="720"/>
        <w:rPr>
          <w:rFonts w:ascii="Pretendard Light" w:eastAsia="Pretendard Light" w:hAnsi="Pretendard Light" w:cs="Microsoft GothicNeo"/>
        </w:rPr>
      </w:pPr>
    </w:p>
    <w:p w14:paraId="15B26A88" w14:textId="77777777"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이 외에도, 실생활 연계형 문항을 이용한 학습지를 통하여, 학습자들이 본인의 특성이나 상황에 알맞은 경제적 행동전략을 미리 고민할 수 있는 기회를 제공한다. 위와 같은 학습지 활용을 바탕으로 학습자들이 이론적 지식을 다시 한번 자신의 사례에 적용할 수 있는 연습 활동을 진행할 수 있도록 한다.  </w:t>
      </w:r>
    </w:p>
    <w:p w14:paraId="78AD9BE6" w14:textId="77777777" w:rsidR="00F94430" w:rsidRPr="00FF4E9E" w:rsidRDefault="00F94430" w:rsidP="00B274C8">
      <w:pPr>
        <w:ind w:left="720"/>
        <w:rPr>
          <w:rFonts w:ascii="Pretendard Light" w:eastAsia="Pretendard Light" w:hAnsi="Pretendard Light" w:cs="Microsoft GothicNeo"/>
        </w:rPr>
      </w:pPr>
    </w:p>
    <w:p w14:paraId="3742C51C" w14:textId="3B39BE06" w:rsidR="00F94430" w:rsidRPr="00FF4E9E" w:rsidRDefault="00F94430" w:rsidP="00B274C8">
      <w:pPr>
        <w:rPr>
          <w:rFonts w:ascii="Pretendard Light" w:eastAsia="Pretendard Light" w:hAnsi="Pretendard Light" w:cs="Microsoft GothicNeo"/>
        </w:rPr>
      </w:pPr>
      <w:r w:rsidRPr="00FF4E9E">
        <w:rPr>
          <w:rFonts w:ascii="Pretendard Light" w:eastAsia="Pretendard Light" w:hAnsi="Pretendard Light" w:cs="Microsoft GothicNeo"/>
        </w:rPr>
        <w:t>위와 같은 교육 방식의 적용을 통하여 보다 실생활에 밀접하고, 학습자들이 다양한 활동을 수행함으로써 경제적인 행동 전략까지 실천해볼 수 있는 ‘네스텝</w:t>
      </w:r>
      <w:r w:rsidR="00FE04B8"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 프로그램의 형식적 측면에서의 필요성을 도출할 수 있다.</w:t>
      </w:r>
    </w:p>
    <w:p w14:paraId="256032D2" w14:textId="77777777" w:rsidR="00F94430" w:rsidRPr="00FF4E9E" w:rsidRDefault="00F94430" w:rsidP="00B274C8">
      <w:pPr>
        <w:rPr>
          <w:rFonts w:ascii="Pretendard Light" w:eastAsia="Pretendard Light" w:hAnsi="Pretendard Light" w:cs="Microsoft GothicNeo"/>
        </w:rPr>
      </w:pPr>
    </w:p>
    <w:p w14:paraId="768A6F2A" w14:textId="00C448D5" w:rsidR="00F94430" w:rsidRPr="00FF4E9E" w:rsidRDefault="00F94430" w:rsidP="00B274C8">
      <w:pPr>
        <w:rPr>
          <w:rFonts w:ascii="Pretendard Light" w:eastAsia="Pretendard Light" w:hAnsi="Pretendard Light" w:cs="Microsoft GothicNeo"/>
        </w:rPr>
      </w:pPr>
    </w:p>
    <w:p w14:paraId="49B1DBBB" w14:textId="77777777" w:rsidR="00F94430" w:rsidRPr="00FF4E9E" w:rsidRDefault="00F94430" w:rsidP="00B274C8">
      <w:pPr>
        <w:rPr>
          <w:rFonts w:ascii="Pretendard Light" w:eastAsia="Pretendard Light" w:hAnsi="Pretendard Light" w:cs="Microsoft GothicNeo"/>
          <w:lang w:val="en-US"/>
        </w:rPr>
      </w:pPr>
    </w:p>
    <w:p w14:paraId="4B5110B5" w14:textId="67A8D930" w:rsidR="00CB2962" w:rsidRPr="00FF4E9E" w:rsidRDefault="00CB2962" w:rsidP="00B274C8">
      <w:pPr>
        <w:rPr>
          <w:rFonts w:ascii="Pretendard Light" w:eastAsia="Pretendard Light" w:hAnsi="Pretendard Light" w:cs="Microsoft GothicNeo"/>
        </w:rPr>
      </w:pPr>
      <w:r w:rsidRPr="00FF4E9E">
        <w:rPr>
          <w:rFonts w:ascii="Pretendard Light" w:eastAsia="Pretendard Light" w:hAnsi="Pretendard Light" w:cs="Microsoft GothicNeo"/>
        </w:rPr>
        <w:br w:type="page"/>
      </w:r>
    </w:p>
    <w:p w14:paraId="63597231" w14:textId="0A40D72A" w:rsidR="001578F2" w:rsidRPr="00F5720D" w:rsidRDefault="00F5720D" w:rsidP="00B274C8">
      <w:pPr>
        <w:pBdr>
          <w:top w:val="nil"/>
          <w:left w:val="nil"/>
          <w:bottom w:val="nil"/>
          <w:right w:val="nil"/>
          <w:between w:val="nil"/>
        </w:pBdr>
        <w:rPr>
          <w:rFonts w:ascii="Pretendard Medium" w:eastAsia="Pretendard Medium" w:hAnsi="Pretendard Medium" w:cs="Microsoft GothicNeo"/>
          <w:b/>
          <w:bCs/>
          <w:sz w:val="24"/>
          <w:szCs w:val="24"/>
        </w:rPr>
      </w:pPr>
      <w:r w:rsidRPr="00F5720D">
        <w:rPr>
          <w:rFonts w:ascii="Pretendard Medium" w:eastAsia="Pretendard Medium" w:hAnsi="Pretendard Medium" w:cs="Microsoft GothicNeo"/>
          <w:b/>
          <w:bCs/>
          <w:sz w:val="24"/>
          <w:szCs w:val="24"/>
        </w:rPr>
        <w:lastRenderedPageBreak/>
        <w:t>3.</w:t>
      </w:r>
      <w:r>
        <w:rPr>
          <w:rFonts w:ascii="Pretendard Medium" w:eastAsia="Pretendard Medium" w:hAnsi="Pretendard Medium" w:cs="Microsoft GothicNeo"/>
          <w:b/>
          <w:bCs/>
          <w:sz w:val="24"/>
          <w:szCs w:val="24"/>
        </w:rPr>
        <w:t xml:space="preserve"> </w:t>
      </w:r>
      <w:r w:rsidR="001578F2" w:rsidRPr="00F5720D">
        <w:rPr>
          <w:rFonts w:ascii="Pretendard Medium" w:eastAsia="Pretendard Medium" w:hAnsi="Pretendard Medium" w:cs="Microsoft GothicNeo"/>
          <w:b/>
          <w:bCs/>
          <w:sz w:val="24"/>
          <w:szCs w:val="24"/>
        </w:rPr>
        <w:t>프로그램 기획</w:t>
      </w:r>
    </w:p>
    <w:p w14:paraId="4EE35CC9" w14:textId="77777777" w:rsidR="00F5720D" w:rsidRPr="00F5720D" w:rsidRDefault="00F5720D" w:rsidP="00B274C8"/>
    <w:p w14:paraId="607AB66D" w14:textId="454AD851" w:rsidR="00CB2962" w:rsidRPr="00F5720D" w:rsidRDefault="00CB2962" w:rsidP="00B274C8">
      <w:pPr>
        <w:pBdr>
          <w:top w:val="nil"/>
          <w:left w:val="nil"/>
          <w:bottom w:val="nil"/>
          <w:right w:val="nil"/>
          <w:between w:val="nil"/>
        </w:pBdr>
        <w:rPr>
          <w:rFonts w:ascii="Pretendard Light" w:eastAsia="Pretendard Light" w:hAnsi="Pretendard Light" w:cs="Microsoft GothicNeo"/>
          <w:b/>
          <w:bCs/>
          <w:sz w:val="24"/>
          <w:szCs w:val="24"/>
        </w:rPr>
      </w:pPr>
      <w:r w:rsidRPr="00F5720D">
        <w:rPr>
          <w:rFonts w:ascii="Pretendard Light" w:eastAsia="Pretendard Light" w:hAnsi="Pretendard Light" w:cs="Microsoft GothicNeo"/>
          <w:b/>
          <w:bCs/>
          <w:sz w:val="24"/>
          <w:szCs w:val="24"/>
        </w:rPr>
        <w:t>1</w:t>
      </w:r>
      <w:r w:rsidR="001578F2" w:rsidRPr="00F5720D">
        <w:rPr>
          <w:rFonts w:ascii="Pretendard Light" w:eastAsia="Pretendard Light" w:hAnsi="Pretendard Light" w:cs="Microsoft GothicNeo"/>
          <w:b/>
          <w:bCs/>
          <w:sz w:val="24"/>
          <w:szCs w:val="24"/>
        </w:rPr>
        <w:t>)</w:t>
      </w:r>
      <w:r w:rsidRPr="00F5720D">
        <w:rPr>
          <w:rFonts w:ascii="Pretendard Light" w:eastAsia="Pretendard Light" w:hAnsi="Pretendard Light" w:cs="Microsoft GothicNeo"/>
          <w:b/>
          <w:bCs/>
          <w:sz w:val="24"/>
          <w:szCs w:val="24"/>
        </w:rPr>
        <w:t xml:space="preserve"> 학습 목적 및 학습 목표</w:t>
      </w:r>
    </w:p>
    <w:p w14:paraId="5EB55561" w14:textId="375F4728" w:rsidR="00CB2962" w:rsidRPr="00FF4E9E" w:rsidRDefault="001578F2" w:rsidP="00B274C8">
      <w:pPr>
        <w:pBdr>
          <w:top w:val="nil"/>
          <w:left w:val="nil"/>
          <w:bottom w:val="nil"/>
          <w:right w:val="nil"/>
          <w:between w:val="nil"/>
        </w:pBdr>
        <w:rPr>
          <w:rFonts w:ascii="Pretendard Light" w:eastAsia="Pretendard Light" w:hAnsi="Pretendard Light" w:cs="Microsoft GothicNeo"/>
          <w:b/>
          <w:bCs/>
        </w:rPr>
      </w:pPr>
      <w:r w:rsidRPr="00FF4E9E">
        <w:rPr>
          <w:rFonts w:ascii="Pretendard Light" w:eastAsia="Pretendard Light" w:hAnsi="Pretendard Light" w:cs="Microsoft GothicNeo"/>
          <w:b/>
          <w:bCs/>
        </w:rPr>
        <w:t>(</w:t>
      </w:r>
      <w:r w:rsidR="00CB2962" w:rsidRPr="00FF4E9E">
        <w:rPr>
          <w:rFonts w:ascii="Pretendard Light" w:eastAsia="Pretendard Light" w:hAnsi="Pretendard Light" w:cs="Microsoft GothicNeo"/>
          <w:b/>
          <w:bCs/>
        </w:rPr>
        <w:t>1)</w:t>
      </w:r>
      <w:r w:rsidR="0029172A" w:rsidRPr="00FF4E9E">
        <w:rPr>
          <w:rFonts w:ascii="Pretendard Light" w:eastAsia="Pretendard Light" w:hAnsi="Pretendard Light" w:cs="Microsoft GothicNeo"/>
          <w:b/>
          <w:bCs/>
        </w:rPr>
        <w:t xml:space="preserve"> </w:t>
      </w:r>
      <w:r w:rsidR="00CB2962" w:rsidRPr="00FF4E9E">
        <w:rPr>
          <w:rFonts w:ascii="Pretendard Light" w:eastAsia="Pretendard Light" w:hAnsi="Pretendard Light" w:cs="Microsoft GothicNeo"/>
          <w:b/>
          <w:bCs/>
        </w:rPr>
        <w:t>학습 목적</w:t>
      </w:r>
    </w:p>
    <w:p w14:paraId="6D9945A6" w14:textId="2F6A2096" w:rsidR="00CB2962" w:rsidRPr="00FF4E9E" w:rsidRDefault="00CB2962"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본 프로그램은 대전 지역 만 1</w:t>
      </w:r>
      <w:r w:rsidR="00E241A2" w:rsidRPr="00FF4E9E">
        <w:rPr>
          <w:rFonts w:ascii="Pretendard Light" w:eastAsia="Pretendard Light" w:hAnsi="Pretendard Light" w:cs="Microsoft GothicNeo"/>
        </w:rPr>
        <w:t>8</w:t>
      </w:r>
      <w:r w:rsidRPr="00FF4E9E">
        <w:rPr>
          <w:rFonts w:ascii="Pretendard Light" w:eastAsia="Pretendard Light" w:hAnsi="Pretendard Light" w:cs="Microsoft GothicNeo"/>
        </w:rPr>
        <w:t>-</w:t>
      </w:r>
      <w:r w:rsidR="00E241A2" w:rsidRPr="00FF4E9E">
        <w:rPr>
          <w:rFonts w:ascii="Pretendard Light" w:eastAsia="Pretendard Light" w:hAnsi="Pretendard Light" w:cs="Microsoft GothicNeo"/>
        </w:rPr>
        <w:t>24</w:t>
      </w:r>
      <w:r w:rsidRPr="00FF4E9E">
        <w:rPr>
          <w:rFonts w:ascii="Pretendard Light" w:eastAsia="Pretendard Light" w:hAnsi="Pretendard Light" w:cs="Microsoft GothicNeo"/>
        </w:rPr>
        <w:t>세 자립준비청년을 대상으로 하며, 자립 이후의 경제적, 어려움을 실질적으로 극복할 수 있도록 지원하는 데 목적이 있다. 실생활과 밀접한 금융 지식과 자립기술을 바탕으로, 학습자는 자립 이후 마주할 실제 생활</w:t>
      </w:r>
      <w:r w:rsidR="00E241A2" w:rsidRPr="00FF4E9E">
        <w:rPr>
          <w:rFonts w:ascii="Pretendard Light" w:eastAsia="Pretendard Light" w:hAnsi="Pretendard Light" w:cs="Microsoft GothicNeo"/>
        </w:rPr>
        <w:t xml:space="preserve"> 속 </w:t>
      </w:r>
      <w:r w:rsidRPr="00FF4E9E">
        <w:rPr>
          <w:rFonts w:ascii="Pretendard Light" w:eastAsia="Pretendard Light" w:hAnsi="Pretendard Light" w:cs="Microsoft GothicNeo"/>
        </w:rPr>
        <w:t>상황에 효과적으로 대처할 수 있게 된다. 또한, 이러한 과정에서 자아존중감을 기르고, 다양한 사회적 자원을 활용하는 방법을 습득함으로써 지속가능한 자립 역량과 자기 주도적 삶의 태도를 기를 수 있게 한다.</w:t>
      </w:r>
    </w:p>
    <w:p w14:paraId="2C11E239" w14:textId="77777777" w:rsidR="00CB2962" w:rsidRPr="00FF4E9E" w:rsidRDefault="00CB2962" w:rsidP="00B274C8">
      <w:pPr>
        <w:pBdr>
          <w:top w:val="nil"/>
          <w:left w:val="nil"/>
          <w:bottom w:val="nil"/>
          <w:right w:val="nil"/>
          <w:between w:val="nil"/>
        </w:pBdr>
        <w:rPr>
          <w:rFonts w:ascii="Pretendard Light" w:eastAsia="Pretendard Light" w:hAnsi="Pretendard Light" w:cs="Microsoft GothicNeo"/>
        </w:rPr>
      </w:pPr>
    </w:p>
    <w:p w14:paraId="35C9DFFA" w14:textId="77777777" w:rsidR="00B274C8" w:rsidRDefault="001578F2"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b/>
          <w:bCs/>
        </w:rPr>
        <w:t>(</w:t>
      </w:r>
      <w:r w:rsidR="00CB2962" w:rsidRPr="00FF4E9E">
        <w:rPr>
          <w:rFonts w:ascii="Pretendard Light" w:eastAsia="Pretendard Light" w:hAnsi="Pretendard Light" w:cs="Microsoft GothicNeo"/>
          <w:b/>
          <w:bCs/>
        </w:rPr>
        <w:t>2)학습 목표</w:t>
      </w:r>
      <w:r w:rsidR="00E44EDB" w:rsidRPr="00FF4E9E">
        <w:rPr>
          <w:rFonts w:ascii="Pretendard Light" w:eastAsia="Pretendard Light" w:hAnsi="Pretendard Light" w:cs="Microsoft GothicNeo"/>
          <w:b/>
          <w:bCs/>
        </w:rPr>
        <w:br/>
      </w:r>
      <w:r w:rsidR="00E44EDB" w:rsidRPr="00FF4E9E">
        <w:rPr>
          <w:rFonts w:ascii="Pretendard Light" w:eastAsia="Pretendard Light" w:hAnsi="Pretendard Light" w:cs="Microsoft GothicNeo"/>
          <w:color w:val="000000" w:themeColor="text1"/>
        </w:rPr>
        <w:t xml:space="preserve">- 학습자는(A) 생활비관리, 금융 상품, 자립지원제도 등 프로그램을 통해 기초 금융 지식을 </w:t>
      </w:r>
      <w:r w:rsidR="00E44EDB" w:rsidRPr="00FF4E9E">
        <w:rPr>
          <w:rFonts w:ascii="Pretendard Light" w:eastAsia="Pretendard Light" w:hAnsi="Pretendard Light" w:cs="Microsoft GothicNeo"/>
          <w:color w:val="000000" w:themeColor="text1"/>
        </w:rPr>
        <w:br/>
        <w:t>학습했을 때(C)</w:t>
      </w:r>
      <w:r w:rsidR="00E44EDB" w:rsidRPr="00FF4E9E">
        <w:rPr>
          <w:rFonts w:ascii="Pretendard Light" w:eastAsia="Pretendard Light" w:hAnsi="Pretendard Light" w:cs="Calibri"/>
          <w:color w:val="000000" w:themeColor="text1"/>
        </w:rPr>
        <w:t> </w:t>
      </w:r>
      <w:r w:rsidR="00E44EDB" w:rsidRPr="00FF4E9E">
        <w:rPr>
          <w:rFonts w:ascii="Pretendard Light" w:eastAsia="Pretendard Light" w:hAnsi="Pretendard Light" w:cs="Microsoft GothicNeo"/>
          <w:color w:val="000000" w:themeColor="text1"/>
        </w:rPr>
        <w:t xml:space="preserve">정확하고 효율적으로(D) 일상생활에서 자신의 수입과 지출 항목을 분류하고 </w:t>
      </w:r>
      <w:r w:rsidR="00E44EDB" w:rsidRPr="00FF4E9E">
        <w:rPr>
          <w:rFonts w:ascii="Pretendard Light" w:eastAsia="Pretendard Light" w:hAnsi="Pretendard Light" w:cs="Microsoft GothicNeo"/>
          <w:color w:val="000000" w:themeColor="text1"/>
        </w:rPr>
        <w:br/>
        <w:t>예산 계획을 작성할 수 있다(B).</w:t>
      </w:r>
    </w:p>
    <w:p w14:paraId="1A874B09"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1E239BB7" w14:textId="77777777" w:rsidR="00B274C8"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학습자는(A) 보드게임 및 앱 콘텐츠를 통해 학습활동을 진행했을 때(C)</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다양한 자립지원 제도 및 지역사회 자원을 이해하고, 자신의 상황에 맞는 지원 제도를 3가지 이상(D) 설명할 수 있다(B).</w:t>
      </w:r>
    </w:p>
    <w:p w14:paraId="090F98A8"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725A7050" w14:textId="01ECC389" w:rsidR="00B274C8"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학습자는(A) 근로계약서와 노동 관련 지원 기관 및 신고처 정보에 대해 학습했을 때(C)</w:t>
      </w:r>
      <w:r w:rsidR="001076E2">
        <w:rPr>
          <w:rFonts w:ascii="Pretendard Light" w:eastAsia="Pretendard Light" w:hAnsi="Pretendard Light" w:cs="Microsoft GothicNeo" w:hint="eastAsia"/>
          <w:color w:val="000000" w:themeColor="text1"/>
        </w:rPr>
        <w:t xml:space="preserve"> </w:t>
      </w:r>
      <w:r w:rsidRPr="00FF4E9E">
        <w:rPr>
          <w:rFonts w:ascii="Pretendard Light" w:eastAsia="Pretendard Light" w:hAnsi="Pretendard Light" w:cs="Microsoft GothicNeo"/>
          <w:color w:val="000000" w:themeColor="text1"/>
        </w:rPr>
        <w:t>정확하게(D)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근로계약서의 위법 조항을 식별하고, 적절한 신고처를 선택하여 대응 방안을 설명할 수 있다(B).</w:t>
      </w:r>
    </w:p>
    <w:p w14:paraId="43C479F9"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6DDCE780" w14:textId="12939B96" w:rsidR="00F5720D"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학습자는(A) 전체 6차시 프로그램을 이수한 후(C) 자립정착금 활용 계획서 활동이 주어졌을 때(D)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 xml:space="preserve"> </w:t>
      </w:r>
    </w:p>
    <w:p w14:paraId="53E47668" w14:textId="77777777" w:rsidR="00B274C8"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 이후 실제 상황에 대한 대응 전략과 목표 계획을 수립할 수 있다(B)</w:t>
      </w:r>
      <w:r w:rsidR="00EA2C94" w:rsidRPr="00FF4E9E">
        <w:rPr>
          <w:rFonts w:ascii="Pretendard Light" w:eastAsia="Pretendard Light" w:hAnsi="Pretendard Light" w:cs="Microsoft GothicNeo"/>
          <w:color w:val="000000" w:themeColor="text1"/>
        </w:rPr>
        <w:t>.</w:t>
      </w:r>
    </w:p>
    <w:p w14:paraId="4126B649"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09605C85" w14:textId="77777777" w:rsidR="00B274C8"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학습자는(A) 위험관리와 보험에 대해 학습했을 때(C) 정확하고 비판적으로(D)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일상생활에서 발생할 수 있는 위험 상황을 판단하고, 활동지 속 인물에게 적합한 보험상품을 선택할 수 있다(B).</w:t>
      </w:r>
    </w:p>
    <w:p w14:paraId="7129E5CE"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2A8C67BA" w14:textId="73161FCE" w:rsidR="00B274C8" w:rsidRDefault="00E44EDB" w:rsidP="00B274C8">
      <w:pPr>
        <w:pBdr>
          <w:top w:val="nil"/>
          <w:left w:val="nil"/>
          <w:bottom w:val="nil"/>
          <w:right w:val="nil"/>
          <w:between w:val="nil"/>
        </w:pBdr>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학습자는(A) 계좌 개설과 송금의 원리에 대해 학습하고 관련 실습 활동에 참여했을 때(C) 정확하고 실용적으로(D)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기초 금융 기능의 절차를 설명하고, 일상생활에서 활용할 수 있다(B).</w:t>
      </w:r>
    </w:p>
    <w:p w14:paraId="698F50E4" w14:textId="77777777" w:rsidR="00B274C8" w:rsidRDefault="00B274C8" w:rsidP="00B274C8">
      <w:pPr>
        <w:pBdr>
          <w:top w:val="nil"/>
          <w:left w:val="nil"/>
          <w:bottom w:val="nil"/>
          <w:right w:val="nil"/>
          <w:between w:val="nil"/>
        </w:pBdr>
        <w:rPr>
          <w:rFonts w:ascii="Pretendard Light" w:eastAsia="Pretendard Light" w:hAnsi="Pretendard Light" w:cs="Microsoft GothicNeo"/>
          <w:color w:val="000000" w:themeColor="text1"/>
        </w:rPr>
      </w:pPr>
    </w:p>
    <w:p w14:paraId="7DBA0D1A" w14:textId="31A9C595" w:rsidR="00B274C8" w:rsidRDefault="00E44EDB" w:rsidP="00B274C8">
      <w:pPr>
        <w:pBdr>
          <w:top w:val="nil"/>
          <w:left w:val="nil"/>
          <w:bottom w:val="nil"/>
          <w:right w:val="nil"/>
          <w:between w:val="nil"/>
        </w:pBdr>
        <w:rPr>
          <w:rFonts w:ascii="Pretendard Light" w:eastAsia="Pretendard Light" w:hAnsi="Pretendard Light" w:cs="Microsoft GothicNeo"/>
          <w:b/>
          <w:bCs/>
        </w:rPr>
      </w:pPr>
      <w:r w:rsidRPr="00FF4E9E">
        <w:rPr>
          <w:rFonts w:ascii="Pretendard Light" w:eastAsia="Pretendard Light" w:hAnsi="Pretendard Light" w:cs="Microsoft GothicNeo"/>
          <w:color w:val="000000" w:themeColor="text1"/>
        </w:rPr>
        <w:t>- 학습자는(A) 자립지원수당 정보를 바탕으로 미래 가계부 작성 실습에 참여했을 때(C) 논리적이고 체계적으로(D)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예상 수입과 지출을 항목별로 분류하고, 자립생활을 위한 지출 계획표를 작성할 수 있다(B).</w:t>
      </w:r>
    </w:p>
    <w:p w14:paraId="38CBAE6D" w14:textId="77777777" w:rsidR="00B274C8" w:rsidRDefault="00B274C8" w:rsidP="00B274C8">
      <w:pPr>
        <w:pBdr>
          <w:top w:val="nil"/>
          <w:left w:val="nil"/>
          <w:bottom w:val="nil"/>
          <w:right w:val="nil"/>
          <w:between w:val="nil"/>
        </w:pBdr>
        <w:rPr>
          <w:rFonts w:ascii="Pretendard Light" w:eastAsia="Pretendard Light" w:hAnsi="Pretendard Light" w:cs="Microsoft GothicNeo"/>
          <w:b/>
          <w:bCs/>
        </w:rPr>
      </w:pPr>
    </w:p>
    <w:p w14:paraId="6680F651" w14:textId="6535B2C0" w:rsidR="00F5720D" w:rsidRPr="00B274C8" w:rsidRDefault="00E44EDB" w:rsidP="00B274C8">
      <w:pPr>
        <w:pBdr>
          <w:top w:val="nil"/>
          <w:left w:val="nil"/>
          <w:bottom w:val="nil"/>
          <w:right w:val="nil"/>
          <w:between w:val="nil"/>
        </w:pBdr>
        <w:rPr>
          <w:rFonts w:ascii="Pretendard Light" w:eastAsia="Pretendard Light" w:hAnsi="Pretendard Light" w:cs="Microsoft GothicNeo"/>
          <w:b/>
          <w:bCs/>
        </w:rPr>
      </w:pPr>
      <w:r w:rsidRPr="00FF4E9E">
        <w:rPr>
          <w:rFonts w:ascii="Pretendard Light" w:eastAsia="Pretendard Light" w:hAnsi="Pretendard Light" w:cs="Microsoft GothicNeo"/>
          <w:color w:val="000000" w:themeColor="text1"/>
        </w:rPr>
        <w:lastRenderedPageBreak/>
        <w:t>- 학습자는(A) 전체 프로그램에 참여한 후(C) 분석적이고 실천적으로(D)</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자립 이후의 재정적 상황을 예측하고, 주어진 자원을 활용한 자립정착금 활용 계획서를 설계할 수 있다(B).</w:t>
      </w:r>
      <w:r w:rsidRPr="00FF4E9E">
        <w:rPr>
          <w:rFonts w:ascii="Pretendard Light" w:eastAsia="Pretendard Light" w:hAnsi="Pretendard Light" w:cs="Microsoft GothicNeo"/>
          <w:b/>
          <w:color w:val="000000" w:themeColor="text1"/>
        </w:rPr>
        <w:t xml:space="preserve"> </w:t>
      </w:r>
      <w:r w:rsidRPr="00FF4E9E">
        <w:rPr>
          <w:rFonts w:ascii="Pretendard Light" w:eastAsia="Pretendard Light" w:hAnsi="Pretendard Light" w:cs="Microsoft GothicNeo"/>
          <w:b/>
          <w:color w:val="000000" w:themeColor="text1"/>
        </w:rPr>
        <w:br/>
      </w:r>
    </w:p>
    <w:p w14:paraId="15E20D0A" w14:textId="7C766E5E" w:rsidR="00900B6B" w:rsidRPr="00FF4E9E" w:rsidRDefault="00AF17A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b/>
        </w:rPr>
        <w:t>(</w:t>
      </w:r>
      <w:r w:rsidR="00900B6B" w:rsidRPr="00FF4E9E">
        <w:rPr>
          <w:rFonts w:ascii="Pretendard Light" w:eastAsia="Pretendard Light" w:hAnsi="Pretendard Light" w:cs="Microsoft GothicNeo"/>
          <w:b/>
        </w:rPr>
        <w:t>3)</w:t>
      </w:r>
      <w:r w:rsidR="00767833" w:rsidRPr="00FF4E9E">
        <w:rPr>
          <w:rFonts w:ascii="Pretendard Light" w:eastAsia="Pretendard Light" w:hAnsi="Pretendard Light" w:cs="Microsoft GothicNeo"/>
          <w:b/>
        </w:rPr>
        <w:t xml:space="preserve"> </w:t>
      </w:r>
      <w:r w:rsidR="00900B6B" w:rsidRPr="00FF4E9E">
        <w:rPr>
          <w:rFonts w:ascii="Pretendard Light" w:eastAsia="Pretendard Light" w:hAnsi="Pretendard Light" w:cs="Microsoft GothicNeo"/>
          <w:b/>
        </w:rPr>
        <w:t>차시별 학습 목표</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1734"/>
        <w:gridCol w:w="2148"/>
        <w:gridCol w:w="5143"/>
      </w:tblGrid>
      <w:tr w:rsidR="00900B6B" w:rsidRPr="00FF4E9E" w14:paraId="67D08050" w14:textId="77777777" w:rsidTr="00227F03">
        <w:trPr>
          <w:trHeight w:val="78"/>
        </w:trPr>
        <w:tc>
          <w:tcPr>
            <w:tcW w:w="1734" w:type="dxa"/>
            <w:tcBorders>
              <w:top w:val="single" w:sz="9" w:space="0" w:color="000000"/>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1C1B00DE" w14:textId="77777777" w:rsidR="00900B6B" w:rsidRPr="00FF4E9E" w:rsidRDefault="00900B6B"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rPr>
              <w:t>차시</w:t>
            </w:r>
          </w:p>
        </w:tc>
        <w:tc>
          <w:tcPr>
            <w:tcW w:w="2148" w:type="dxa"/>
            <w:tcBorders>
              <w:top w:val="single" w:sz="9" w:space="0" w:color="000000"/>
              <w:left w:val="nil"/>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52FCFC05" w14:textId="77777777" w:rsidR="00900B6B" w:rsidRPr="00FF4E9E" w:rsidRDefault="00900B6B"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rPr>
              <w:t>학습주제</w:t>
            </w:r>
          </w:p>
        </w:tc>
        <w:tc>
          <w:tcPr>
            <w:tcW w:w="5143" w:type="dxa"/>
            <w:tcBorders>
              <w:top w:val="single" w:sz="9" w:space="0" w:color="000000"/>
              <w:left w:val="nil"/>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4E5D2E92" w14:textId="77777777" w:rsidR="00900B6B" w:rsidRPr="00FF4E9E" w:rsidRDefault="00900B6B"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rPr>
              <w:t>학습목표</w:t>
            </w:r>
          </w:p>
        </w:tc>
      </w:tr>
      <w:tr w:rsidR="00900B6B" w:rsidRPr="00FF4E9E" w14:paraId="2871881C" w14:textId="77777777" w:rsidTr="00227F03">
        <w:trPr>
          <w:trHeight w:val="720"/>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44D75EC5"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1차시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155B8003"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 준비와 자기이해</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38F84B67" w14:textId="04FFCDEE" w:rsidR="00900B6B" w:rsidRPr="00FF4E9E" w:rsidRDefault="00095DD0"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자립경제교육의 필요성과 현재 생활 상태를 분석하고,</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소BTI 검사를 통해 본인의 소비 유형 및 경제적 강약점을 분석할 수 있다.</w:t>
            </w:r>
          </w:p>
        </w:tc>
      </w:tr>
      <w:tr w:rsidR="00900B6B" w:rsidRPr="00FF4E9E" w14:paraId="1ED56BFF" w14:textId="77777777" w:rsidTr="00227F03">
        <w:trPr>
          <w:trHeight w:val="1215"/>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267F5DE9"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2차시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7F426EE9" w14:textId="6B683A26"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xml:space="preserve">생활비 관리와 </w:t>
            </w:r>
            <w:r w:rsidR="005443FA" w:rsidRPr="00FF4E9E">
              <w:rPr>
                <w:rFonts w:ascii="Pretendard Light" w:eastAsia="Pretendard Light" w:hAnsi="Pretendard Light" w:cs="Microsoft GothicNeo"/>
                <w:color w:val="000000" w:themeColor="text1"/>
              </w:rPr>
              <w:br/>
            </w:r>
            <w:r w:rsidRPr="00FF4E9E">
              <w:rPr>
                <w:rFonts w:ascii="Pretendard Light" w:eastAsia="Pretendard Light" w:hAnsi="Pretendard Light" w:cs="Microsoft GothicNeo"/>
                <w:color w:val="000000" w:themeColor="text1"/>
              </w:rPr>
              <w:t>금융 기초1</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32A5D47C" w14:textId="584C3528"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생활비 예산을 수립하고, 소비 습관과 수입·지출 관리를 통해</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실제 금융거래를 모의 실습하며 기본 금융 개념을 적용할 수 있다.</w:t>
            </w:r>
          </w:p>
        </w:tc>
      </w:tr>
      <w:tr w:rsidR="00900B6B" w:rsidRPr="00FF4E9E" w14:paraId="4C2663A8" w14:textId="77777777" w:rsidTr="00227F03">
        <w:trPr>
          <w:trHeight w:val="720"/>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7C9CCC08"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3차시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264C4A2A"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금융 기초2 및 실습</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61E5E8F2" w14:textId="590DC320"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예금·적금·보험 등 금융상품을 이해하고,</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스토리텔링</w:t>
            </w:r>
            <w:r w:rsidR="006825A6">
              <w:rPr>
                <w:rFonts w:ascii="Pretendard Light" w:eastAsia="Pretendard Light" w:hAnsi="Pretendard Light" w:cs="Microsoft GothicNeo" w:hint="eastAsia"/>
                <w:color w:val="000000" w:themeColor="text1"/>
              </w:rPr>
              <w:t xml:space="preserve"> </w:t>
            </w:r>
            <w:r w:rsidRPr="00FF4E9E">
              <w:rPr>
                <w:rFonts w:ascii="Pretendard Light" w:eastAsia="Pretendard Light" w:hAnsi="Pretendard Light" w:cs="Microsoft GothicNeo"/>
                <w:color w:val="000000" w:themeColor="text1"/>
              </w:rPr>
              <w:t>기반 길찾기 활동을 통해 금융기초지식을</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실생활과 유사한 사례에 적용할 수 있다.</w:t>
            </w:r>
          </w:p>
        </w:tc>
      </w:tr>
      <w:tr w:rsidR="00900B6B" w:rsidRPr="00FF4E9E" w14:paraId="35A959CE" w14:textId="77777777" w:rsidTr="00227F03">
        <w:trPr>
          <w:trHeight w:val="1275"/>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77C9F267"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4차시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19655979" w14:textId="6A41E0AD"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rPr>
              <w:t xml:space="preserve">자립지원 제도 및 </w:t>
            </w:r>
            <w:r w:rsidRPr="00FF4E9E">
              <w:rPr>
                <w:rFonts w:ascii="Pretendard Light" w:eastAsia="Pretendard Light" w:hAnsi="Pretendard Light" w:cs="Microsoft GothicNeo"/>
              </w:rPr>
              <w:br/>
              <w:t>신청 방법 알기</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60263AC4" w14:textId="5B4ED51A"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복지 및 자립지원 제도를 이해하고,</w:t>
            </w:r>
            <w:r w:rsidRPr="00FF4E9E">
              <w:rPr>
                <w:rFonts w:ascii="Pretendard Light" w:eastAsia="Pretendard Light" w:hAnsi="Pretendard Light" w:cs="Microsoft GothicNeo"/>
                <w:color w:val="000000" w:themeColor="text1"/>
              </w:rPr>
              <w:br/>
              <w:t>FLAP 보드게임을 플레이하는 과정에서</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자립지원 제도 및 나의 자산을 활용하는 실천 계획을 수립할 수 있다.</w:t>
            </w:r>
          </w:p>
        </w:tc>
      </w:tr>
      <w:tr w:rsidR="00900B6B" w:rsidRPr="00FF4E9E" w14:paraId="1561BB60" w14:textId="77777777" w:rsidTr="00227F03">
        <w:trPr>
          <w:trHeight w:val="1275"/>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3CE6FD31"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5차시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048C13FA" w14:textId="69DA0114"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근로계약과</w:t>
            </w:r>
            <w:r w:rsidRPr="00FF4E9E">
              <w:rPr>
                <w:rFonts w:ascii="Pretendard Light" w:eastAsia="Pretendard Light" w:hAnsi="Pretendard Light" w:cs="Microsoft GothicNeo"/>
                <w:color w:val="000000" w:themeColor="text1"/>
              </w:rPr>
              <w:br/>
              <w:t>고용노동의 이해</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0CE702C3" w14:textId="07FD6C79" w:rsidR="00900B6B" w:rsidRPr="00FF4E9E" w:rsidRDefault="005443FA"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구직활동과 근로계약서 작성, 노동 관련 기관에 대해 이해하고,</w:t>
            </w: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시뮬레이션 게임을 통해 부당노동 행위와 근로계약서의 오류를 식별하여 올바르게 대응할 수 있다.</w:t>
            </w:r>
          </w:p>
        </w:tc>
      </w:tr>
      <w:tr w:rsidR="00900B6B" w:rsidRPr="00FF4E9E" w14:paraId="7336BA92" w14:textId="77777777" w:rsidTr="00227F03">
        <w:trPr>
          <w:trHeight w:val="1395"/>
        </w:trPr>
        <w:tc>
          <w:tcPr>
            <w:tcW w:w="1734" w:type="dxa"/>
            <w:tcBorders>
              <w:top w:val="nil"/>
              <w:left w:val="single" w:sz="9" w:space="0" w:color="000000"/>
              <w:bottom w:val="single" w:sz="9" w:space="0" w:color="000000"/>
              <w:right w:val="single" w:sz="9" w:space="0" w:color="000000"/>
            </w:tcBorders>
            <w:shd w:val="clear" w:color="auto" w:fill="EAF1DD" w:themeFill="accent3" w:themeFillTint="33"/>
            <w:tcMar>
              <w:top w:w="0" w:type="dxa"/>
              <w:left w:w="100" w:type="dxa"/>
              <w:bottom w:w="0" w:type="dxa"/>
              <w:right w:w="100" w:type="dxa"/>
            </w:tcMar>
            <w:vAlign w:val="center"/>
          </w:tcPr>
          <w:p w14:paraId="615DFEC1"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6차시</w:t>
            </w:r>
          </w:p>
        </w:tc>
        <w:tc>
          <w:tcPr>
            <w:tcW w:w="2148"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0A8BCC2A" w14:textId="7AECA945"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수료식 및</w:t>
            </w:r>
            <w:r w:rsidR="005443FA" w:rsidRPr="00FF4E9E">
              <w:rPr>
                <w:rFonts w:ascii="Pretendard Light" w:eastAsia="Pretendard Light" w:hAnsi="Pretendard Light" w:cs="Microsoft GothicNeo"/>
                <w:color w:val="000000" w:themeColor="text1"/>
              </w:rPr>
              <w:br/>
            </w:r>
            <w:r w:rsidRPr="00FF4E9E">
              <w:rPr>
                <w:rFonts w:ascii="Pretendard Light" w:eastAsia="Pretendard Light" w:hAnsi="Pretendard Light" w:cs="Microsoft GothicNeo"/>
                <w:color w:val="000000" w:themeColor="text1"/>
              </w:rPr>
              <w:t>자립 선배들과의 만남</w:t>
            </w:r>
          </w:p>
        </w:tc>
        <w:tc>
          <w:tcPr>
            <w:tcW w:w="5143" w:type="dxa"/>
            <w:tcBorders>
              <w:top w:val="nil"/>
              <w:left w:val="nil"/>
              <w:bottom w:val="single" w:sz="9" w:space="0" w:color="000000"/>
              <w:right w:val="single" w:sz="9" w:space="0" w:color="000000"/>
            </w:tcBorders>
            <w:tcMar>
              <w:top w:w="0" w:type="dxa"/>
              <w:left w:w="100" w:type="dxa"/>
              <w:bottom w:w="0" w:type="dxa"/>
              <w:right w:w="100" w:type="dxa"/>
            </w:tcMar>
            <w:vAlign w:val="center"/>
          </w:tcPr>
          <w:p w14:paraId="30241497" w14:textId="77777777" w:rsidR="00900B6B" w:rsidRPr="00FF4E9E" w:rsidRDefault="00900B6B"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자립정착금 활용 계획을 작성하고, 멘토링 내용을 바탕으로 실질적인 자립 전략을 도출해낼 수 있다.</w:t>
            </w:r>
          </w:p>
        </w:tc>
      </w:tr>
    </w:tbl>
    <w:p w14:paraId="6B92F8FE" w14:textId="77777777" w:rsidR="006825A6" w:rsidRDefault="006825A6" w:rsidP="00B274C8">
      <w:pPr>
        <w:pBdr>
          <w:top w:val="nil"/>
          <w:left w:val="nil"/>
          <w:bottom w:val="nil"/>
          <w:right w:val="nil"/>
          <w:between w:val="nil"/>
        </w:pBdr>
        <w:rPr>
          <w:rFonts w:ascii="Pretendard Light" w:eastAsia="Pretendard Light" w:hAnsi="Pretendard Light" w:cs="Microsoft GothicNeo"/>
        </w:rPr>
      </w:pPr>
    </w:p>
    <w:p w14:paraId="0F24321B" w14:textId="77777777" w:rsidR="006825A6" w:rsidRDefault="006825A6" w:rsidP="00B274C8">
      <w:pPr>
        <w:pBdr>
          <w:top w:val="nil"/>
          <w:left w:val="nil"/>
          <w:bottom w:val="nil"/>
          <w:right w:val="nil"/>
          <w:between w:val="nil"/>
        </w:pBdr>
        <w:rPr>
          <w:rFonts w:ascii="Pretendard Light" w:eastAsia="Pretendard Light" w:hAnsi="Pretendard Light" w:cs="Microsoft GothicNeo"/>
          <w:b/>
          <w:bCs/>
          <w:sz w:val="24"/>
          <w:szCs w:val="24"/>
        </w:rPr>
      </w:pPr>
    </w:p>
    <w:p w14:paraId="59ADF519" w14:textId="77777777" w:rsidR="006825A6" w:rsidRDefault="006825A6" w:rsidP="00B274C8">
      <w:pPr>
        <w:pBdr>
          <w:top w:val="nil"/>
          <w:left w:val="nil"/>
          <w:bottom w:val="nil"/>
          <w:right w:val="nil"/>
          <w:between w:val="nil"/>
        </w:pBdr>
        <w:rPr>
          <w:rFonts w:ascii="Pretendard Light" w:eastAsia="Pretendard Light" w:hAnsi="Pretendard Light" w:cs="Microsoft GothicNeo"/>
          <w:b/>
          <w:bCs/>
          <w:sz w:val="24"/>
          <w:szCs w:val="24"/>
        </w:rPr>
      </w:pPr>
    </w:p>
    <w:p w14:paraId="177CF659" w14:textId="77777777" w:rsidR="00DB5690" w:rsidRDefault="00DB5690" w:rsidP="00B274C8">
      <w:pPr>
        <w:pBdr>
          <w:top w:val="nil"/>
          <w:left w:val="nil"/>
          <w:bottom w:val="nil"/>
          <w:right w:val="nil"/>
          <w:between w:val="nil"/>
        </w:pBdr>
        <w:rPr>
          <w:rFonts w:ascii="Pretendard Light" w:eastAsia="Pretendard Light" w:hAnsi="Pretendard Light" w:cs="Microsoft GothicNeo"/>
          <w:b/>
          <w:bCs/>
          <w:sz w:val="24"/>
          <w:szCs w:val="24"/>
        </w:rPr>
      </w:pPr>
    </w:p>
    <w:p w14:paraId="11051B98" w14:textId="77777777" w:rsidR="00DB5690" w:rsidRDefault="00DB5690" w:rsidP="00B274C8">
      <w:pPr>
        <w:pBdr>
          <w:top w:val="nil"/>
          <w:left w:val="nil"/>
          <w:bottom w:val="nil"/>
          <w:right w:val="nil"/>
          <w:between w:val="nil"/>
        </w:pBdr>
        <w:rPr>
          <w:rFonts w:ascii="Pretendard Light" w:eastAsia="Pretendard Light" w:hAnsi="Pretendard Light" w:cs="Microsoft GothicNeo"/>
          <w:b/>
          <w:bCs/>
          <w:sz w:val="24"/>
          <w:szCs w:val="24"/>
        </w:rPr>
      </w:pPr>
    </w:p>
    <w:p w14:paraId="66C1D680" w14:textId="7AA2FC17" w:rsidR="00900B6B" w:rsidRPr="00F5720D" w:rsidRDefault="00F5720D" w:rsidP="00B274C8">
      <w:pPr>
        <w:pBdr>
          <w:top w:val="nil"/>
          <w:left w:val="nil"/>
          <w:bottom w:val="nil"/>
          <w:right w:val="nil"/>
          <w:between w:val="nil"/>
        </w:pBdr>
        <w:rPr>
          <w:rFonts w:ascii="Pretendard Light" w:eastAsia="Pretendard Light" w:hAnsi="Pretendard Light" w:cs="Microsoft GothicNeo"/>
          <w:b/>
          <w:bCs/>
          <w:sz w:val="24"/>
          <w:szCs w:val="24"/>
        </w:rPr>
      </w:pPr>
      <w:r w:rsidRPr="00F5720D">
        <w:rPr>
          <w:rFonts w:ascii="Pretendard Light" w:eastAsia="Pretendard Light" w:hAnsi="Pretendard Light" w:cs="Microsoft GothicNeo"/>
          <w:b/>
          <w:bCs/>
          <w:sz w:val="24"/>
          <w:szCs w:val="24"/>
        </w:rPr>
        <w:lastRenderedPageBreak/>
        <w:t xml:space="preserve">2) </w:t>
      </w:r>
      <w:r w:rsidR="00900B6B" w:rsidRPr="00F5720D">
        <w:rPr>
          <w:rFonts w:ascii="Pretendard Light" w:eastAsia="Pretendard Light" w:hAnsi="Pretendard Light" w:cs="Microsoft GothicNeo"/>
          <w:b/>
          <w:bCs/>
          <w:sz w:val="24"/>
          <w:szCs w:val="24"/>
        </w:rPr>
        <w:t>프로그램 구성</w:t>
      </w:r>
    </w:p>
    <w:p w14:paraId="6D783E56" w14:textId="77777777" w:rsidR="00F5720D" w:rsidRPr="00F5720D" w:rsidRDefault="00F5720D" w:rsidP="00B274C8"/>
    <w:tbl>
      <w:tblPr>
        <w:tblStyle w:val="af"/>
        <w:tblW w:w="0" w:type="auto"/>
        <w:tblLook w:val="04A0" w:firstRow="1" w:lastRow="0" w:firstColumn="1" w:lastColumn="0" w:noHBand="0" w:noVBand="1"/>
      </w:tblPr>
      <w:tblGrid>
        <w:gridCol w:w="1271"/>
        <w:gridCol w:w="2410"/>
        <w:gridCol w:w="5335"/>
      </w:tblGrid>
      <w:tr w:rsidR="00900B6B" w:rsidRPr="00FF4E9E" w14:paraId="3C6B8E82" w14:textId="77777777" w:rsidTr="00227F03">
        <w:tc>
          <w:tcPr>
            <w:tcW w:w="1271" w:type="dxa"/>
            <w:shd w:val="clear" w:color="auto" w:fill="EAF1DD" w:themeFill="accent3" w:themeFillTint="33"/>
            <w:vAlign w:val="center"/>
          </w:tcPr>
          <w:p w14:paraId="354EDC38" w14:textId="77777777" w:rsidR="00900B6B" w:rsidRPr="00FF4E9E" w:rsidRDefault="00900B6B"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순서</w:t>
            </w:r>
          </w:p>
        </w:tc>
        <w:tc>
          <w:tcPr>
            <w:tcW w:w="2410" w:type="dxa"/>
            <w:shd w:val="clear" w:color="auto" w:fill="EAF1DD" w:themeFill="accent3" w:themeFillTint="33"/>
            <w:vAlign w:val="center"/>
          </w:tcPr>
          <w:p w14:paraId="2D632384" w14:textId="77777777" w:rsidR="00900B6B" w:rsidRPr="00FF4E9E" w:rsidRDefault="00900B6B"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차시 주제</w:t>
            </w:r>
          </w:p>
        </w:tc>
        <w:tc>
          <w:tcPr>
            <w:tcW w:w="5335" w:type="dxa"/>
            <w:shd w:val="clear" w:color="auto" w:fill="EAF1DD" w:themeFill="accent3" w:themeFillTint="33"/>
            <w:vAlign w:val="center"/>
          </w:tcPr>
          <w:p w14:paraId="4F564A41" w14:textId="77777777" w:rsidR="00900B6B" w:rsidRPr="00FF4E9E" w:rsidRDefault="00900B6B"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학습 내용</w:t>
            </w:r>
          </w:p>
        </w:tc>
      </w:tr>
      <w:tr w:rsidR="00900B6B" w:rsidRPr="00FF4E9E" w14:paraId="080B0FFB" w14:textId="77777777" w:rsidTr="00227F03">
        <w:tc>
          <w:tcPr>
            <w:tcW w:w="1271" w:type="dxa"/>
            <w:shd w:val="clear" w:color="auto" w:fill="EAF1DD" w:themeFill="accent3" w:themeFillTint="33"/>
            <w:vAlign w:val="center"/>
          </w:tcPr>
          <w:p w14:paraId="0546E47A"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1차시</w:t>
            </w:r>
          </w:p>
        </w:tc>
        <w:tc>
          <w:tcPr>
            <w:tcW w:w="2410" w:type="dxa"/>
            <w:vAlign w:val="center"/>
          </w:tcPr>
          <w:p w14:paraId="0BB7C83B"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자립 준비와 자기이해</w:t>
            </w:r>
          </w:p>
        </w:tc>
        <w:tc>
          <w:tcPr>
            <w:tcW w:w="5335" w:type="dxa"/>
            <w:vAlign w:val="center"/>
          </w:tcPr>
          <w:p w14:paraId="107FDB4D"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&lt;기초 학습&gt;</w:t>
            </w:r>
          </w:p>
          <w:p w14:paraId="4DD1FDFF" w14:textId="796525B8"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 프로그램 오리엔테이션 </w:t>
            </w:r>
            <w:r w:rsidRPr="00FF4E9E">
              <w:rPr>
                <w:rFonts w:ascii="Pretendard Light" w:eastAsia="Pretendard Light" w:hAnsi="Pretendard Light" w:cs="Microsoft GothicNeo"/>
                <w:szCs w:val="22"/>
              </w:rPr>
              <w:br/>
              <w:t>-</w:t>
            </w:r>
            <w:r w:rsidRPr="00FF4E9E">
              <w:rPr>
                <w:rFonts w:ascii="Pretendard Light" w:eastAsia="Pretendard Light" w:hAnsi="Pretendard Light" w:cs="Calibri"/>
                <w:szCs w:val="22"/>
              </w:rPr>
              <w:t> </w:t>
            </w:r>
            <w:r w:rsidRPr="00FF4E9E">
              <w:rPr>
                <w:rFonts w:ascii="Pretendard Light" w:eastAsia="Pretendard Light" w:hAnsi="Pretendard Light" w:cs="Microsoft GothicNeo"/>
                <w:szCs w:val="22"/>
              </w:rPr>
              <w:t>자립정착금 1,500만원 사용 현황 관련 영상</w:t>
            </w:r>
            <w:r w:rsidRPr="00FF4E9E">
              <w:rPr>
                <w:rFonts w:ascii="Pretendard Light" w:eastAsia="Pretendard Light" w:hAnsi="Pretendard Light" w:cs="Calibri"/>
                <w:szCs w:val="22"/>
              </w:rPr>
              <w:t> </w:t>
            </w:r>
          </w:p>
          <w:p w14:paraId="0C09F56F"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&lt;응용 학습&gt;</w:t>
            </w:r>
          </w:p>
          <w:p w14:paraId="751955F9"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소BTI 검사</w:t>
            </w:r>
          </w:p>
          <w:p w14:paraId="3324061B" w14:textId="68042991"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자립 키워드맵 그리기 + 애플리케이션 체크리스트 활동</w:t>
            </w:r>
          </w:p>
        </w:tc>
      </w:tr>
      <w:tr w:rsidR="00900B6B" w:rsidRPr="00FF4E9E" w14:paraId="174C3F6C" w14:textId="77777777" w:rsidTr="00227F03">
        <w:tc>
          <w:tcPr>
            <w:tcW w:w="1271" w:type="dxa"/>
            <w:shd w:val="clear" w:color="auto" w:fill="EAF1DD" w:themeFill="accent3" w:themeFillTint="33"/>
            <w:vAlign w:val="center"/>
          </w:tcPr>
          <w:p w14:paraId="2B70BF51"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2차시</w:t>
            </w:r>
          </w:p>
        </w:tc>
        <w:tc>
          <w:tcPr>
            <w:tcW w:w="2410" w:type="dxa"/>
            <w:vAlign w:val="center"/>
          </w:tcPr>
          <w:p w14:paraId="1F684392"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생활비 관리와 </w:t>
            </w:r>
            <w:r w:rsidRPr="00FF4E9E">
              <w:rPr>
                <w:rFonts w:ascii="Pretendard Light" w:eastAsia="Pretendard Light" w:hAnsi="Pretendard Light" w:cs="Microsoft GothicNeo"/>
                <w:szCs w:val="22"/>
              </w:rPr>
              <w:br/>
              <w:t>금융 기초1</w:t>
            </w:r>
          </w:p>
        </w:tc>
        <w:tc>
          <w:tcPr>
            <w:tcW w:w="5335" w:type="dxa"/>
            <w:vAlign w:val="center"/>
          </w:tcPr>
          <w:p w14:paraId="1341F03B"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&lt;기초 학습&gt;</w:t>
            </w:r>
          </w:p>
          <w:p w14:paraId="63A9D090"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생활비 관리 방법</w:t>
            </w:r>
          </w:p>
          <w:p w14:paraId="636ADD37" w14:textId="3C8E88DB"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신용카드와 체크카드/계좌 개설과 송금의 원리</w:t>
            </w:r>
          </w:p>
          <w:p w14:paraId="15B574C1"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&lt;응용 학습&gt;</w:t>
            </w:r>
          </w:p>
          <w:p w14:paraId="6D4CC78F"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통장 모의 개설 및 거래 실습하기</w:t>
            </w:r>
          </w:p>
          <w:p w14:paraId="393DEA24" w14:textId="3590A2AD"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나의 미래 가계부 작성하기 (with 자립지원수당)</w:t>
            </w:r>
            <w:r w:rsidRPr="00FF4E9E">
              <w:rPr>
                <w:rFonts w:ascii="Pretendard Light" w:eastAsia="Pretendard Light" w:hAnsi="Pretendard Light" w:cs="Calibri"/>
                <w:b/>
                <w:bCs/>
                <w:szCs w:val="22"/>
              </w:rPr>
              <w:t> </w:t>
            </w:r>
          </w:p>
        </w:tc>
      </w:tr>
      <w:tr w:rsidR="00900B6B" w:rsidRPr="00FF4E9E" w14:paraId="477C4C1B" w14:textId="77777777" w:rsidTr="00227F03">
        <w:tc>
          <w:tcPr>
            <w:tcW w:w="1271" w:type="dxa"/>
            <w:shd w:val="clear" w:color="auto" w:fill="EAF1DD" w:themeFill="accent3" w:themeFillTint="33"/>
            <w:vAlign w:val="center"/>
          </w:tcPr>
          <w:p w14:paraId="6329CBA1"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3차시</w:t>
            </w:r>
          </w:p>
        </w:tc>
        <w:tc>
          <w:tcPr>
            <w:tcW w:w="2410" w:type="dxa"/>
            <w:vAlign w:val="center"/>
          </w:tcPr>
          <w:p w14:paraId="5575BE92"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금융 기초2 및 실습</w:t>
            </w:r>
          </w:p>
        </w:tc>
        <w:tc>
          <w:tcPr>
            <w:tcW w:w="5335" w:type="dxa"/>
            <w:vAlign w:val="center"/>
          </w:tcPr>
          <w:p w14:paraId="576E2BE4"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&lt;기초 학습&gt;</w:t>
            </w:r>
          </w:p>
          <w:p w14:paraId="0A3C18D1" w14:textId="56CE9F4C"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예금과 적금/위험관리와 보험</w:t>
            </w:r>
            <w:r w:rsidRPr="00FF4E9E">
              <w:rPr>
                <w:rFonts w:ascii="Pretendard Light" w:eastAsia="Pretendard Light" w:hAnsi="Pretendard Light" w:cs="Calibri"/>
                <w:szCs w:val="22"/>
              </w:rPr>
              <w:t>  </w:t>
            </w:r>
          </w:p>
          <w:p w14:paraId="3E90C292"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b/>
                <w:bCs/>
                <w:szCs w:val="22"/>
              </w:rPr>
              <w:t>&lt;응용 학습&gt;</w:t>
            </w:r>
          </w:p>
          <w:p w14:paraId="115D6870" w14:textId="5D21D833"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스토리텔링 기반 길찾기 활동</w:t>
            </w:r>
          </w:p>
        </w:tc>
      </w:tr>
      <w:tr w:rsidR="00900B6B" w:rsidRPr="00FF4E9E" w14:paraId="46599BF8" w14:textId="77777777" w:rsidTr="00227F03">
        <w:tc>
          <w:tcPr>
            <w:tcW w:w="1271" w:type="dxa"/>
            <w:shd w:val="clear" w:color="auto" w:fill="EAF1DD" w:themeFill="accent3" w:themeFillTint="33"/>
            <w:vAlign w:val="center"/>
          </w:tcPr>
          <w:p w14:paraId="0680833A"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4차시</w:t>
            </w:r>
          </w:p>
        </w:tc>
        <w:tc>
          <w:tcPr>
            <w:tcW w:w="2410" w:type="dxa"/>
            <w:vAlign w:val="center"/>
          </w:tcPr>
          <w:p w14:paraId="0B36EC44" w14:textId="0066171E"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자립지원 제도 및 </w:t>
            </w:r>
            <w:r w:rsidRPr="00FF4E9E">
              <w:rPr>
                <w:rFonts w:ascii="Pretendard Light" w:eastAsia="Pretendard Light" w:hAnsi="Pretendard Light" w:cs="Microsoft GothicNeo"/>
                <w:szCs w:val="22"/>
              </w:rPr>
              <w:br/>
            </w:r>
            <w:r w:rsidR="00260128" w:rsidRPr="00FF4E9E">
              <w:rPr>
                <w:rFonts w:ascii="Pretendard Light" w:eastAsia="Pretendard Light" w:hAnsi="Pretendard Light" w:cs="Microsoft GothicNeo"/>
                <w:szCs w:val="22"/>
              </w:rPr>
              <w:t>신청 방법 알기</w:t>
            </w:r>
          </w:p>
        </w:tc>
        <w:tc>
          <w:tcPr>
            <w:tcW w:w="5335" w:type="dxa"/>
            <w:vAlign w:val="center"/>
          </w:tcPr>
          <w:p w14:paraId="17615CEA"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&lt;기초 학습&gt;</w:t>
            </w:r>
          </w:p>
          <w:p w14:paraId="7589B8B6" w14:textId="119B8A92"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자립지원제도 알아보기</w:t>
            </w:r>
            <w:r w:rsidR="00BE12BD" w:rsidRPr="00FF4E9E">
              <w:rPr>
                <w:rFonts w:ascii="Pretendard Light" w:eastAsia="Pretendard Light" w:hAnsi="Pretendard Light" w:cs="Microsoft GothicNeo"/>
                <w:szCs w:val="22"/>
              </w:rPr>
              <w:t>/</w:t>
            </w:r>
            <w:r w:rsidRPr="00FF4E9E">
              <w:rPr>
                <w:rFonts w:ascii="Pretendard Light" w:eastAsia="Pretendard Light" w:hAnsi="Pretendard Light" w:cs="Microsoft GothicNeo"/>
                <w:szCs w:val="22"/>
              </w:rPr>
              <w:t>복지&amp;자립지원금 신청</w:t>
            </w:r>
            <w:r w:rsidR="00BE12BD" w:rsidRPr="00FF4E9E">
              <w:rPr>
                <w:rFonts w:ascii="Pretendard Light" w:eastAsia="Pretendard Light" w:hAnsi="Pretendard Light" w:cs="Microsoft GothicNeo"/>
                <w:szCs w:val="22"/>
              </w:rPr>
              <w:t>하기</w:t>
            </w:r>
          </w:p>
          <w:p w14:paraId="3F8020DE"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&lt;응용 학습&gt;</w:t>
            </w:r>
          </w:p>
          <w:p w14:paraId="450E081A" w14:textId="171FAD87"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보드게임: FLAP</w:t>
            </w:r>
          </w:p>
        </w:tc>
      </w:tr>
      <w:tr w:rsidR="00900B6B" w:rsidRPr="00FF4E9E" w14:paraId="1E9AF765" w14:textId="77777777" w:rsidTr="00227F03">
        <w:tc>
          <w:tcPr>
            <w:tcW w:w="1271" w:type="dxa"/>
            <w:shd w:val="clear" w:color="auto" w:fill="EAF1DD" w:themeFill="accent3" w:themeFillTint="33"/>
            <w:vAlign w:val="center"/>
          </w:tcPr>
          <w:p w14:paraId="76C160B7"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5차시</w:t>
            </w:r>
          </w:p>
        </w:tc>
        <w:tc>
          <w:tcPr>
            <w:tcW w:w="2410" w:type="dxa"/>
            <w:vAlign w:val="center"/>
          </w:tcPr>
          <w:p w14:paraId="73A854B3" w14:textId="303B20E9" w:rsidR="00900B6B" w:rsidRPr="00FF4E9E" w:rsidRDefault="00260128"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실전 근로 기초</w:t>
            </w:r>
          </w:p>
        </w:tc>
        <w:tc>
          <w:tcPr>
            <w:tcW w:w="5335" w:type="dxa"/>
            <w:vAlign w:val="center"/>
          </w:tcPr>
          <w:p w14:paraId="433086F7"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b/>
                <w:bCs/>
                <w:szCs w:val="22"/>
              </w:rPr>
              <w:t>&lt;기초 학습&gt;</w:t>
            </w:r>
          </w:p>
          <w:p w14:paraId="37B688A6"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구직활동과 근로계약서</w:t>
            </w:r>
          </w:p>
          <w:p w14:paraId="0866CAC6" w14:textId="19AEC312"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노동 관련 지원 기관 및 신고처 정보</w:t>
            </w:r>
          </w:p>
          <w:p w14:paraId="6A7DCDB1"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b/>
                <w:bCs/>
                <w:szCs w:val="22"/>
              </w:rPr>
              <w:t>&lt;응용 학습&gt;</w:t>
            </w:r>
          </w:p>
          <w:p w14:paraId="7748EF3E"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근로계약서 퀴즈 (개인 활동)</w:t>
            </w:r>
          </w:p>
          <w:p w14:paraId="1BC63990" w14:textId="440F0599"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고용노동교육 시뮬레이션 게임 (조별 활동)</w:t>
            </w:r>
          </w:p>
        </w:tc>
      </w:tr>
      <w:tr w:rsidR="00900B6B" w:rsidRPr="00FF4E9E" w14:paraId="0995630C" w14:textId="77777777" w:rsidTr="00227F03">
        <w:tc>
          <w:tcPr>
            <w:tcW w:w="1271" w:type="dxa"/>
            <w:shd w:val="clear" w:color="auto" w:fill="EAF1DD" w:themeFill="accent3" w:themeFillTint="33"/>
            <w:vAlign w:val="center"/>
          </w:tcPr>
          <w:p w14:paraId="3A11AC5E"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6차시</w:t>
            </w:r>
          </w:p>
        </w:tc>
        <w:tc>
          <w:tcPr>
            <w:tcW w:w="2410" w:type="dxa"/>
            <w:vAlign w:val="center"/>
          </w:tcPr>
          <w:p w14:paraId="530E6159" w14:textId="77777777" w:rsidR="00900B6B" w:rsidRPr="00FF4E9E" w:rsidRDefault="00900B6B"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수료식 및 </w:t>
            </w:r>
            <w:r w:rsidRPr="00FF4E9E">
              <w:rPr>
                <w:rFonts w:ascii="Pretendard Light" w:eastAsia="Pretendard Light" w:hAnsi="Pretendard Light" w:cs="Microsoft GothicNeo"/>
                <w:szCs w:val="22"/>
              </w:rPr>
              <w:br/>
              <w:t>자립 선배들과의 만남</w:t>
            </w:r>
          </w:p>
        </w:tc>
        <w:tc>
          <w:tcPr>
            <w:tcW w:w="5335" w:type="dxa"/>
            <w:vAlign w:val="center"/>
          </w:tcPr>
          <w:p w14:paraId="29313FCF"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&lt;기초 학습&gt;</w:t>
            </w:r>
          </w:p>
          <w:p w14:paraId="2C6083B1" w14:textId="76F4ABA2"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수료식</w:t>
            </w:r>
            <w:r w:rsidR="00BE12BD" w:rsidRPr="00FF4E9E">
              <w:rPr>
                <w:rFonts w:ascii="Pretendard Light" w:eastAsia="Pretendard Light" w:hAnsi="Pretendard Light" w:cs="Microsoft GothicNeo"/>
                <w:szCs w:val="22"/>
              </w:rPr>
              <w:t>/</w:t>
            </w:r>
            <w:r w:rsidRPr="00FF4E9E">
              <w:rPr>
                <w:rFonts w:ascii="Pretendard Light" w:eastAsia="Pretendard Light" w:hAnsi="Pretendard Light" w:cs="Microsoft GothicNeo"/>
                <w:szCs w:val="22"/>
              </w:rPr>
              <w:t>연계 가능 교육 소개</w:t>
            </w:r>
          </w:p>
          <w:p w14:paraId="251B3D64" w14:textId="77777777" w:rsidR="005443FA" w:rsidRPr="00FF4E9E" w:rsidRDefault="005443FA" w:rsidP="00B274C8">
            <w:pPr>
              <w:spacing w:line="276" w:lineRule="auto"/>
              <w:rPr>
                <w:rFonts w:ascii="Pretendard Light" w:eastAsia="Pretendard Light" w:hAnsi="Pretendard Light" w:cs="Microsoft GothicNeo"/>
                <w:b/>
                <w:bCs/>
                <w:szCs w:val="22"/>
              </w:rPr>
            </w:pPr>
            <w:r w:rsidRPr="00FF4E9E">
              <w:rPr>
                <w:rFonts w:ascii="Pretendard Light" w:eastAsia="Pretendard Light" w:hAnsi="Pretendard Light" w:cs="Microsoft GothicNeo"/>
                <w:b/>
                <w:bCs/>
                <w:szCs w:val="22"/>
              </w:rPr>
              <w:t>&lt;응용 학습&gt;</w:t>
            </w:r>
          </w:p>
          <w:p w14:paraId="210EF1FB" w14:textId="77777777" w:rsidR="005443FA"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- 1,500만원 자립정착금 활용 계획서</w:t>
            </w:r>
          </w:p>
          <w:p w14:paraId="69B96CF2" w14:textId="5565FD0E" w:rsidR="00900B6B" w:rsidRPr="00FF4E9E" w:rsidRDefault="005443FA"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전문가 및 자립 선배들과의 대면 멘토링</w:t>
            </w:r>
          </w:p>
        </w:tc>
      </w:tr>
    </w:tbl>
    <w:p w14:paraId="1D3B99DA" w14:textId="65A7367A" w:rsidR="00900B6B" w:rsidRPr="00F5720D" w:rsidRDefault="00922610" w:rsidP="00B274C8">
      <w:pPr>
        <w:pBdr>
          <w:top w:val="nil"/>
          <w:left w:val="nil"/>
          <w:bottom w:val="nil"/>
          <w:right w:val="nil"/>
          <w:between w:val="nil"/>
        </w:pBdr>
        <w:rPr>
          <w:rFonts w:ascii="Pretendard Light" w:eastAsia="Pretendard Light" w:hAnsi="Pretendard Light" w:cs="Microsoft GothicNeo"/>
          <w:b/>
          <w:bCs/>
          <w:sz w:val="24"/>
          <w:szCs w:val="24"/>
        </w:rPr>
      </w:pPr>
      <w:r w:rsidRPr="00F5720D">
        <w:rPr>
          <w:rFonts w:ascii="Pretendard Light" w:eastAsia="Pretendard Light" w:hAnsi="Pretendard Light" w:cs="Microsoft GothicNeo"/>
          <w:b/>
          <w:bCs/>
          <w:sz w:val="24"/>
          <w:szCs w:val="24"/>
        </w:rPr>
        <w:lastRenderedPageBreak/>
        <w:t>3)</w:t>
      </w:r>
      <w:r w:rsidR="00900B6B" w:rsidRPr="00F5720D">
        <w:rPr>
          <w:rFonts w:ascii="Pretendard Light" w:eastAsia="Pretendard Light" w:hAnsi="Pretendard Light" w:cs="Microsoft GothicNeo"/>
          <w:b/>
          <w:bCs/>
          <w:sz w:val="24"/>
          <w:szCs w:val="24"/>
        </w:rPr>
        <w:t xml:space="preserve"> 프로그램 관련 전략</w:t>
      </w:r>
    </w:p>
    <w:p w14:paraId="18869145" w14:textId="360E9FED" w:rsidR="00900B6B" w:rsidRPr="00FF4E9E" w:rsidRDefault="00922610" w:rsidP="00B274C8">
      <w:pPr>
        <w:spacing w:before="240" w:after="240"/>
        <w:rPr>
          <w:rFonts w:ascii="Pretendard Light" w:eastAsia="Pretendard Light" w:hAnsi="Pretendard Light" w:cs="Microsoft GothicNeo"/>
          <w:b/>
        </w:rPr>
      </w:pPr>
      <w:r w:rsidRPr="00FF4E9E">
        <w:rPr>
          <w:rFonts w:ascii="Pretendard Light" w:eastAsia="Pretendard Light" w:hAnsi="Pretendard Light" w:cs="Microsoft GothicNeo"/>
          <w:b/>
        </w:rPr>
        <w:t>(</w:t>
      </w:r>
      <w:r w:rsidR="00900B6B" w:rsidRPr="00FF4E9E">
        <w:rPr>
          <w:rFonts w:ascii="Pretendard Light" w:eastAsia="Pretendard Light" w:hAnsi="Pretendard Light" w:cs="Microsoft GothicNeo"/>
          <w:b/>
        </w:rPr>
        <w:t>1) 교육공학적 전략</w:t>
      </w:r>
      <w:r w:rsidR="00900B6B" w:rsidRPr="00FF4E9E">
        <w:rPr>
          <w:rFonts w:ascii="Pretendard Light" w:eastAsia="Pretendard Light" w:hAnsi="Pretendard Light" w:cs="Microsoft GothicNeo"/>
          <w:color w:val="548DD4" w:themeColor="text2" w:themeTint="99"/>
        </w:rPr>
        <w:t xml:space="preserve"> </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011"/>
        <w:gridCol w:w="2560"/>
        <w:gridCol w:w="4454"/>
      </w:tblGrid>
      <w:tr w:rsidR="00900B6B" w:rsidRPr="00FF4E9E" w14:paraId="089992FA" w14:textId="77777777" w:rsidTr="00227F03">
        <w:trPr>
          <w:trHeight w:val="405"/>
        </w:trPr>
        <w:tc>
          <w:tcPr>
            <w:tcW w:w="20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tcPr>
          <w:p w14:paraId="7D7FCCE5" w14:textId="77777777" w:rsidR="00900B6B" w:rsidRPr="00FF4E9E" w:rsidRDefault="00900B6B" w:rsidP="00B274C8">
            <w:pPr>
              <w:spacing w:before="240" w:after="240"/>
              <w:rPr>
                <w:rFonts w:ascii="Pretendard Light" w:eastAsia="Pretendard Light" w:hAnsi="Pretendard Light" w:cs="Microsoft GothicNeo"/>
                <w:bCs/>
              </w:rPr>
            </w:pPr>
            <w:r w:rsidRPr="00FF4E9E">
              <w:rPr>
                <w:rFonts w:ascii="Pretendard Light" w:eastAsia="Pretendard Light" w:hAnsi="Pretendard Light" w:cs="Microsoft GothicNeo"/>
                <w:bCs/>
              </w:rPr>
              <w:t>ARCS 요소</w:t>
            </w:r>
          </w:p>
        </w:tc>
        <w:tc>
          <w:tcPr>
            <w:tcW w:w="256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tcPr>
          <w:p w14:paraId="2AE45C50" w14:textId="77777777" w:rsidR="00900B6B" w:rsidRPr="00FF4E9E" w:rsidRDefault="00900B6B" w:rsidP="00B274C8">
            <w:pPr>
              <w:spacing w:before="240" w:after="240"/>
              <w:rPr>
                <w:rFonts w:ascii="Pretendard Light" w:eastAsia="Pretendard Light" w:hAnsi="Pretendard Light" w:cs="Microsoft GothicNeo"/>
                <w:bCs/>
              </w:rPr>
            </w:pPr>
            <w:r w:rsidRPr="00FF4E9E">
              <w:rPr>
                <w:rFonts w:ascii="Pretendard Light" w:eastAsia="Pretendard Light" w:hAnsi="Pretendard Light" w:cs="Microsoft GothicNeo"/>
                <w:bCs/>
              </w:rPr>
              <w:t>적용 전략</w:t>
            </w:r>
          </w:p>
        </w:tc>
        <w:tc>
          <w:tcPr>
            <w:tcW w:w="4454"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tcPr>
          <w:p w14:paraId="15B62AED" w14:textId="77777777" w:rsidR="00900B6B" w:rsidRPr="00FF4E9E" w:rsidRDefault="00900B6B" w:rsidP="00B274C8">
            <w:pPr>
              <w:spacing w:before="240" w:after="240"/>
              <w:rPr>
                <w:rFonts w:ascii="Pretendard Light" w:eastAsia="Pretendard Light" w:hAnsi="Pretendard Light" w:cs="Microsoft GothicNeo"/>
                <w:bCs/>
              </w:rPr>
            </w:pPr>
            <w:r w:rsidRPr="00FF4E9E">
              <w:rPr>
                <w:rFonts w:ascii="Pretendard Light" w:eastAsia="Pretendard Light" w:hAnsi="Pretendard Light" w:cs="Microsoft GothicNeo"/>
                <w:bCs/>
              </w:rPr>
              <w:t>적용 차시</w:t>
            </w:r>
          </w:p>
        </w:tc>
      </w:tr>
      <w:tr w:rsidR="00900B6B" w:rsidRPr="00FF4E9E" w14:paraId="5D0E1D3D" w14:textId="77777777" w:rsidTr="00F5720D">
        <w:trPr>
          <w:trHeight w:val="3536"/>
        </w:trPr>
        <w:tc>
          <w:tcPr>
            <w:tcW w:w="20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vAlign w:val="center"/>
          </w:tcPr>
          <w:p w14:paraId="06A8423D" w14:textId="77777777" w:rsidR="00900B6B" w:rsidRPr="00FF4E9E" w:rsidRDefault="00900B6B" w:rsidP="00B274C8">
            <w:pPr>
              <w:spacing w:before="240" w:after="240"/>
              <w:jc w:val="both"/>
              <w:rPr>
                <w:rFonts w:ascii="Pretendard Light" w:eastAsia="Pretendard Light" w:hAnsi="Pretendard Light" w:cs="Microsoft GothicNeo"/>
                <w:bCs/>
              </w:rPr>
            </w:pPr>
            <w:r w:rsidRPr="00FF4E9E">
              <w:rPr>
                <w:rFonts w:ascii="Pretendard Light" w:eastAsia="Pretendard Light" w:hAnsi="Pretendard Light" w:cs="Microsoft GothicNeo"/>
                <w:bCs/>
              </w:rPr>
              <w:t>Attention(주의)</w:t>
            </w:r>
          </w:p>
        </w:tc>
        <w:tc>
          <w:tcPr>
            <w:tcW w:w="256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0001C13B" w14:textId="50B12C29"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학습자들의 참여를</w:t>
            </w:r>
            <w:r w:rsidRPr="00FF4E9E">
              <w:rPr>
                <w:rFonts w:ascii="Pretendard Light" w:eastAsia="Pretendard Light" w:hAnsi="Pretendard Light" w:cs="Microsoft GothicNeo"/>
                <w:color w:val="000000" w:themeColor="text1"/>
              </w:rPr>
              <w:br/>
              <w:t>요구하는 다양한 활동</w:t>
            </w:r>
          </w:p>
        </w:tc>
        <w:tc>
          <w:tcPr>
            <w:tcW w:w="4454"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32E0348A" w14:textId="77777777" w:rsidR="00F519F1"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1차시: 자립정착금 1,500만원 사용 현황 영상 시청, 소BTI 검사</w:t>
            </w:r>
          </w:p>
          <w:p w14:paraId="5E4C6CB8" w14:textId="236953D9" w:rsidR="00F519F1"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2,3차시: 미래의 가계부 작성, 통장 모의 개설 등 애플리케이션 및 스토리텔링형 워크북 활동</w:t>
            </w:r>
          </w:p>
          <w:p w14:paraId="34F3BFD6" w14:textId="594DD0A9" w:rsidR="00F519F1"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4차시: 자립교육 보드게임 FLAP</w:t>
            </w:r>
          </w:p>
          <w:p w14:paraId="7067E6CC" w14:textId="1AC27830"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5차시: 근로계약 및 고용노동 내용을 담은 시뮬레이션 게임</w:t>
            </w:r>
          </w:p>
        </w:tc>
      </w:tr>
      <w:tr w:rsidR="00900B6B" w:rsidRPr="00FF4E9E" w14:paraId="705FDA53" w14:textId="77777777" w:rsidTr="00F5720D">
        <w:trPr>
          <w:trHeight w:val="1575"/>
        </w:trPr>
        <w:tc>
          <w:tcPr>
            <w:tcW w:w="20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vAlign w:val="center"/>
          </w:tcPr>
          <w:p w14:paraId="01849431" w14:textId="77777777" w:rsidR="00900B6B" w:rsidRPr="00FF4E9E" w:rsidRDefault="00900B6B" w:rsidP="00B274C8">
            <w:pPr>
              <w:spacing w:before="240" w:after="240"/>
              <w:jc w:val="both"/>
              <w:rPr>
                <w:rFonts w:ascii="Pretendard Light" w:eastAsia="Pretendard Light" w:hAnsi="Pretendard Light" w:cs="Microsoft GothicNeo"/>
                <w:bCs/>
              </w:rPr>
            </w:pPr>
            <w:r w:rsidRPr="00FF4E9E">
              <w:rPr>
                <w:rFonts w:ascii="Pretendard Light" w:eastAsia="Pretendard Light" w:hAnsi="Pretendard Light" w:cs="Microsoft GothicNeo"/>
                <w:bCs/>
              </w:rPr>
              <w:t>Relevance(관련성)</w:t>
            </w:r>
          </w:p>
        </w:tc>
        <w:tc>
          <w:tcPr>
            <w:tcW w:w="256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5635C5E9" w14:textId="375548E6"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학습자의 생활과 밀접한</w:t>
            </w:r>
            <w:r w:rsidRPr="00FF4E9E">
              <w:rPr>
                <w:rFonts w:ascii="Pretendard Light" w:eastAsia="Pretendard Light" w:hAnsi="Pretendard Light" w:cs="Microsoft GothicNeo"/>
                <w:color w:val="000000" w:themeColor="text1"/>
              </w:rPr>
              <w:br/>
              <w:t>예시 및 활동 구성</w:t>
            </w:r>
          </w:p>
        </w:tc>
        <w:tc>
          <w:tcPr>
            <w:tcW w:w="4454"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697B26BC" w14:textId="77777777" w:rsidR="00F519F1"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2차시: 미래의 가계부 작성하기</w:t>
            </w:r>
            <w:r w:rsidRPr="00FF4E9E">
              <w:rPr>
                <w:rFonts w:ascii="Pretendard Light" w:eastAsia="Pretendard Light" w:hAnsi="Pretendard Light" w:cs="Calibri"/>
                <w:color w:val="000000" w:themeColor="text1"/>
              </w:rPr>
              <w:t> </w:t>
            </w:r>
          </w:p>
          <w:p w14:paraId="3489E093" w14:textId="3FFA8D7E" w:rsidR="00F519F1"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3차시: 스토리텔링 기반 길찾기 활동</w:t>
            </w:r>
          </w:p>
          <w:p w14:paraId="39544174" w14:textId="28793EEC"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Calibri"/>
                <w:color w:val="000000" w:themeColor="text1"/>
              </w:rPr>
              <w:t> </w:t>
            </w:r>
            <w:r w:rsidRPr="00FF4E9E">
              <w:rPr>
                <w:rFonts w:ascii="Pretendard Light" w:eastAsia="Pretendard Light" w:hAnsi="Pretendard Light" w:cs="Microsoft GothicNeo"/>
                <w:color w:val="000000" w:themeColor="text1"/>
              </w:rPr>
              <w:t>4차시: 학습자와 유사한 삶의 모습을 담은 보드게임의 카드 구성</w:t>
            </w:r>
          </w:p>
        </w:tc>
      </w:tr>
      <w:tr w:rsidR="00900B6B" w:rsidRPr="00FF4E9E" w14:paraId="6B57AB89" w14:textId="77777777" w:rsidTr="00F5720D">
        <w:trPr>
          <w:trHeight w:val="750"/>
        </w:trPr>
        <w:tc>
          <w:tcPr>
            <w:tcW w:w="20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vAlign w:val="center"/>
          </w:tcPr>
          <w:p w14:paraId="2847A488" w14:textId="77777777" w:rsidR="00900B6B" w:rsidRPr="00FF4E9E" w:rsidRDefault="00900B6B" w:rsidP="00B274C8">
            <w:pPr>
              <w:spacing w:before="240" w:after="240"/>
              <w:jc w:val="both"/>
              <w:rPr>
                <w:rFonts w:ascii="Pretendard Light" w:eastAsia="Pretendard Light" w:hAnsi="Pretendard Light" w:cs="Microsoft GothicNeo"/>
                <w:bCs/>
              </w:rPr>
            </w:pPr>
            <w:r w:rsidRPr="00FF4E9E">
              <w:rPr>
                <w:rFonts w:ascii="Pretendard Light" w:eastAsia="Pretendard Light" w:hAnsi="Pretendard Light" w:cs="Microsoft GothicNeo"/>
                <w:bCs/>
              </w:rPr>
              <w:t>Confidence(자신감)</w:t>
            </w:r>
          </w:p>
        </w:tc>
        <w:tc>
          <w:tcPr>
            <w:tcW w:w="256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5F7FAAFA" w14:textId="6EA748AE"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시뮬레이션 게임 활동을</w:t>
            </w:r>
            <w:r w:rsidRPr="00FF4E9E">
              <w:rPr>
                <w:rFonts w:ascii="Pretendard Light" w:eastAsia="Pretendard Light" w:hAnsi="Pretendard Light" w:cs="Microsoft GothicNeo"/>
                <w:color w:val="000000" w:themeColor="text1"/>
              </w:rPr>
              <w:br/>
              <w:t>통한 문제해결력 향상</w:t>
            </w:r>
          </w:p>
        </w:tc>
        <w:tc>
          <w:tcPr>
            <w:tcW w:w="4454"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163ADDB2" w14:textId="31898070"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5차시: 근로계약 및 고용노동 관련 스토리를 담은 시뮬레이션 게임에 참여하며,</w:t>
            </w:r>
            <w:r w:rsidR="00E92171" w:rsidRPr="00FF4E9E">
              <w:rPr>
                <w:rFonts w:ascii="Pretendard Light" w:eastAsia="Pretendard Light" w:hAnsi="Pretendard Light" w:cs="Microsoft GothicNeo"/>
                <w:color w:val="000000" w:themeColor="text1"/>
              </w:rPr>
              <w:t xml:space="preserve"> </w:t>
            </w:r>
            <w:r w:rsidRPr="00FF4E9E">
              <w:rPr>
                <w:rFonts w:ascii="Pretendard Light" w:eastAsia="Pretendard Light" w:hAnsi="Pretendard Light" w:cs="Microsoft GothicNeo"/>
                <w:color w:val="000000" w:themeColor="text1"/>
              </w:rPr>
              <w:t>문제 해결 과정에서 성취감을 느끼고, 향후 실제 상황에서도 자신감을 가지고 대처할 수 있는 역량을 강화</w:t>
            </w:r>
            <w:r w:rsidR="003B6483" w:rsidRPr="00FF4E9E">
              <w:rPr>
                <w:rFonts w:ascii="Pretendard Light" w:eastAsia="Pretendard Light" w:hAnsi="Pretendard Light" w:cs="Microsoft GothicNeo"/>
                <w:color w:val="000000" w:themeColor="text1"/>
              </w:rPr>
              <w:t xml:space="preserve"> </w:t>
            </w:r>
          </w:p>
        </w:tc>
      </w:tr>
      <w:tr w:rsidR="00900B6B" w:rsidRPr="00FF4E9E" w14:paraId="4B92F8D2" w14:textId="77777777" w:rsidTr="00F5720D">
        <w:trPr>
          <w:trHeight w:val="750"/>
        </w:trPr>
        <w:tc>
          <w:tcPr>
            <w:tcW w:w="20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20" w:type="dxa"/>
              <w:left w:w="20" w:type="dxa"/>
              <w:bottom w:w="20" w:type="dxa"/>
              <w:right w:w="20" w:type="dxa"/>
            </w:tcMar>
            <w:vAlign w:val="center"/>
          </w:tcPr>
          <w:p w14:paraId="1D5C979D" w14:textId="77777777" w:rsidR="00900B6B" w:rsidRPr="00FF4E9E" w:rsidRDefault="00900B6B" w:rsidP="00B274C8">
            <w:pPr>
              <w:spacing w:before="240" w:after="240"/>
              <w:jc w:val="both"/>
              <w:rPr>
                <w:rFonts w:ascii="Pretendard Light" w:eastAsia="Pretendard Light" w:hAnsi="Pretendard Light" w:cs="Microsoft GothicNeo"/>
                <w:bCs/>
              </w:rPr>
            </w:pPr>
            <w:r w:rsidRPr="00FF4E9E">
              <w:rPr>
                <w:rFonts w:ascii="Pretendard Light" w:eastAsia="Pretendard Light" w:hAnsi="Pretendard Light" w:cs="Microsoft GothicNeo"/>
                <w:bCs/>
              </w:rPr>
              <w:t>Satisfaction(만족감)</w:t>
            </w:r>
          </w:p>
        </w:tc>
        <w:tc>
          <w:tcPr>
            <w:tcW w:w="2560"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04312ACB" w14:textId="4B643EF4"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학습 이후 성장도 및</w:t>
            </w:r>
            <w:r w:rsidRPr="00FF4E9E">
              <w:rPr>
                <w:rFonts w:ascii="Pretendard Light" w:eastAsia="Pretendard Light" w:hAnsi="Pretendard Light" w:cs="Microsoft GothicNeo"/>
                <w:color w:val="000000" w:themeColor="text1"/>
              </w:rPr>
              <w:br/>
              <w:t>가시적 결과물 확인 가능</w:t>
            </w:r>
          </w:p>
        </w:tc>
        <w:tc>
          <w:tcPr>
            <w:tcW w:w="4454" w:type="dxa"/>
            <w:tcBorders>
              <w:top w:val="single" w:sz="7" w:space="0" w:color="000000"/>
              <w:left w:val="single" w:sz="7" w:space="0" w:color="000000"/>
              <w:bottom w:val="single" w:sz="7" w:space="0" w:color="000000"/>
              <w:right w:val="single" w:sz="7" w:space="0" w:color="000000"/>
            </w:tcBorders>
            <w:tcMar>
              <w:top w:w="20" w:type="dxa"/>
              <w:left w:w="20" w:type="dxa"/>
              <w:bottom w:w="20" w:type="dxa"/>
              <w:right w:w="20" w:type="dxa"/>
            </w:tcMar>
            <w:vAlign w:val="center"/>
          </w:tcPr>
          <w:p w14:paraId="4F1AA0AD" w14:textId="0311089B" w:rsidR="00900B6B" w:rsidRPr="00FF4E9E" w:rsidRDefault="00F519F1" w:rsidP="00B274C8">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6차시: 1~5차시 내용을 바탕으로 한 자립정착금 활용 계획서 작성 및 1차시에서 실시했던 자립 체크리스트를 다시 수행함으로써, 성장 정도 확인</w:t>
            </w:r>
          </w:p>
        </w:tc>
      </w:tr>
    </w:tbl>
    <w:p w14:paraId="60606050" w14:textId="77777777" w:rsidR="00900B6B" w:rsidRPr="00FF4E9E" w:rsidRDefault="00900B6B"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 </w:t>
      </w:r>
    </w:p>
    <w:p w14:paraId="6C5BB699" w14:textId="337F7797" w:rsidR="00900B6B" w:rsidRPr="00FF4E9E" w:rsidRDefault="00922610" w:rsidP="00064D27">
      <w:pPr>
        <w:spacing w:before="240" w:after="240"/>
        <w:rPr>
          <w:rFonts w:ascii="Pretendard Light" w:eastAsia="Pretendard Light" w:hAnsi="Pretendard Light" w:cs="Microsoft GothicNeo"/>
          <w:b/>
        </w:rPr>
      </w:pPr>
      <w:r w:rsidRPr="00FF4E9E">
        <w:rPr>
          <w:rFonts w:ascii="Pretendard Light" w:eastAsia="Pretendard Light" w:hAnsi="Pretendard Light" w:cs="Microsoft GothicNeo"/>
          <w:b/>
        </w:rPr>
        <w:lastRenderedPageBreak/>
        <w:t>(</w:t>
      </w:r>
      <w:r w:rsidR="00900B6B" w:rsidRPr="00FF4E9E">
        <w:rPr>
          <w:rFonts w:ascii="Pretendard Light" w:eastAsia="Pretendard Light" w:hAnsi="Pretendard Light" w:cs="Microsoft GothicNeo"/>
          <w:b/>
        </w:rPr>
        <w:t>2)</w:t>
      </w:r>
      <w:r w:rsidR="00767833" w:rsidRPr="00FF4E9E">
        <w:rPr>
          <w:rFonts w:ascii="Pretendard Light" w:eastAsia="Pretendard Light" w:hAnsi="Pretendard Light" w:cs="Microsoft GothicNeo"/>
          <w:b/>
        </w:rPr>
        <w:t xml:space="preserve"> </w:t>
      </w:r>
      <w:r w:rsidR="00900B6B" w:rsidRPr="00FF4E9E">
        <w:rPr>
          <w:rFonts w:ascii="Pretendard Light" w:eastAsia="Pretendard Light" w:hAnsi="Pretendard Light" w:cs="Microsoft GothicNeo"/>
          <w:b/>
        </w:rPr>
        <w:t>학습전략</w:t>
      </w:r>
    </w:p>
    <w:p w14:paraId="15790E1C" w14:textId="39590048" w:rsidR="00900B6B" w:rsidRPr="00FF4E9E" w:rsidRDefault="00900B6B"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본 프로그램은 자립준비청년을 위한 실천 중심 학습을 목표로 하며, 다양한 교육공학 이론과 전략을</w:t>
      </w:r>
      <w:r w:rsidR="00F5720D">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반영하여 학습자의 자발적인 참여와 자기주도적 학습능력 향상을 도모한다. 다음은 프로그램 전반에 적용된 주요 전략들이다.</w:t>
      </w:r>
    </w:p>
    <w:p w14:paraId="2215C50B" w14:textId="3EEBDFDC" w:rsidR="00900B6B" w:rsidRPr="00FF4E9E" w:rsidRDefault="00F519F1" w:rsidP="00064D27">
      <w:pPr>
        <w:spacing w:before="240" w:after="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w:t>
      </w:r>
      <w:r w:rsidR="00900B6B" w:rsidRPr="00FF4E9E">
        <w:rPr>
          <w:rFonts w:ascii="Pretendard Light" w:eastAsia="Pretendard Light" w:hAnsi="Pretendard Light" w:cs="Microsoft GothicNeo"/>
          <w:color w:val="000000" w:themeColor="text1"/>
        </w:rPr>
        <w:t>협동학습 전략</w:t>
      </w:r>
      <w:r w:rsidRPr="00FF4E9E">
        <w:rPr>
          <w:rFonts w:ascii="Pretendard Light" w:eastAsia="Pretendard Light" w:hAnsi="Pretendard Light" w:cs="Microsoft GothicNeo"/>
          <w:color w:val="000000" w:themeColor="text1"/>
        </w:rPr>
        <w:t>]</w:t>
      </w:r>
      <w:r w:rsidR="00E44EDB" w:rsidRPr="00FF4E9E">
        <w:rPr>
          <w:rFonts w:ascii="Pretendard Light" w:eastAsia="Pretendard Light" w:hAnsi="Pretendard Light" w:cs="Microsoft GothicNeo"/>
          <w:color w:val="000000" w:themeColor="text1"/>
        </w:rPr>
        <w:br/>
      </w:r>
      <w:r w:rsidR="00900B6B" w:rsidRPr="00FF4E9E">
        <w:rPr>
          <w:rFonts w:ascii="Pretendard Light" w:eastAsia="Pretendard Light" w:hAnsi="Pretendard Light" w:cs="Microsoft GothicNeo"/>
          <w:color w:val="000000" w:themeColor="text1"/>
        </w:rPr>
        <w:t>협동학습은 학습자 간 상호작용을 통해 지식 구성과 사회적 기술을 동시에 함양할 수 있는 효과적인 학습 전략이다. 본 프로그램에서는 다음과 같은 방식으로 협동학습이 적용되었다.</w:t>
      </w:r>
    </w:p>
    <w:p w14:paraId="38350898" w14:textId="713F564F" w:rsidR="00900B6B" w:rsidRPr="00FF4E9E" w:rsidRDefault="00BF3805" w:rsidP="00B274C8">
      <w:pPr>
        <w:spacing w:before="240" w:after="240"/>
        <w:rPr>
          <w:rFonts w:ascii="Pretendard Light" w:eastAsia="Pretendard Light" w:hAnsi="Pretendard Light" w:cs="Microsoft GothicNeo"/>
          <w:bCs/>
          <w:color w:val="000000" w:themeColor="text1"/>
        </w:rPr>
      </w:pPr>
      <w:r w:rsidRPr="00FF4E9E">
        <w:rPr>
          <w:rFonts w:ascii="Pretendard Light" w:eastAsia="Pretendard Light" w:hAnsi="Pretendard Light" w:cs="Microsoft GothicNeo"/>
          <w:color w:val="000000" w:themeColor="text1"/>
        </w:rPr>
        <w:t>-</w:t>
      </w:r>
      <w:r w:rsidR="00900B6B" w:rsidRPr="00FF4E9E">
        <w:rPr>
          <w:rFonts w:ascii="Pretendard Light" w:eastAsia="Pretendard Light" w:hAnsi="Pretendard Light" w:cs="Microsoft GothicNeo"/>
          <w:color w:val="000000" w:themeColor="text1"/>
        </w:rPr>
        <w:t xml:space="preserve"> </w:t>
      </w:r>
      <w:r w:rsidR="00F519F1" w:rsidRPr="00FF4E9E">
        <w:rPr>
          <w:rFonts w:ascii="Pretendard Light" w:eastAsia="Pretendard Light" w:hAnsi="Pretendard Light" w:cs="Microsoft GothicNeo"/>
          <w:color w:val="000000" w:themeColor="text1"/>
        </w:rPr>
        <w:t xml:space="preserve">모둠별 </w:t>
      </w:r>
      <w:r w:rsidR="00900B6B" w:rsidRPr="00FF4E9E">
        <w:rPr>
          <w:rFonts w:ascii="Pretendard Light" w:eastAsia="Pretendard Light" w:hAnsi="Pretendard Light" w:cs="Microsoft GothicNeo"/>
          <w:bCs/>
          <w:color w:val="000000" w:themeColor="text1"/>
        </w:rPr>
        <w:t xml:space="preserve">소그룹 활동: 기초 학습을 익힌 후, </w:t>
      </w:r>
      <w:r w:rsidR="00F519F1" w:rsidRPr="00FF4E9E">
        <w:rPr>
          <w:rFonts w:ascii="Pretendard Light" w:eastAsia="Pretendard Light" w:hAnsi="Pretendard Light" w:cs="Microsoft GothicNeo"/>
          <w:bCs/>
          <w:color w:val="000000" w:themeColor="text1"/>
        </w:rPr>
        <w:t xml:space="preserve">응용 학습 과정에서 </w:t>
      </w:r>
      <w:r w:rsidR="00900B6B" w:rsidRPr="00FF4E9E">
        <w:rPr>
          <w:rFonts w:ascii="Pretendard Light" w:eastAsia="Pretendard Light" w:hAnsi="Pretendard Light" w:cs="Microsoft GothicNeo"/>
          <w:bCs/>
          <w:color w:val="000000" w:themeColor="text1"/>
        </w:rPr>
        <w:t xml:space="preserve">자립경제교육 보드게임, 시뮬레이션 게임과 같은 활동을 </w:t>
      </w:r>
      <w:r w:rsidRPr="00FF4E9E">
        <w:rPr>
          <w:rFonts w:ascii="Pretendard Light" w:eastAsia="Pretendard Light" w:hAnsi="Pretendard Light" w:cs="Microsoft GothicNeo"/>
          <w:bCs/>
          <w:color w:val="000000" w:themeColor="text1"/>
        </w:rPr>
        <w:t>진행함으로써</w:t>
      </w:r>
      <w:r w:rsidR="00900B6B" w:rsidRPr="00FF4E9E">
        <w:rPr>
          <w:rFonts w:ascii="Pretendard Light" w:eastAsia="Pretendard Light" w:hAnsi="Pretendard Light" w:cs="Microsoft GothicNeo"/>
          <w:bCs/>
          <w:color w:val="000000" w:themeColor="text1"/>
        </w:rPr>
        <w:t xml:space="preserve"> 학습 내용을 공유하고 긍정적 상호의존성을 형성한다. 이를 통해 학습자는 다양한 관점을 경험하고 자립에 대한 폭넓은 인식을 형성할 수 있다.</w:t>
      </w:r>
    </w:p>
    <w:p w14:paraId="65801756" w14:textId="77777777" w:rsidR="00DB5690" w:rsidRDefault="00BF3805"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bCs/>
        </w:rPr>
        <w:t xml:space="preserve">- </w:t>
      </w:r>
      <w:r w:rsidR="002E6682" w:rsidRPr="00FF4E9E">
        <w:rPr>
          <w:rFonts w:ascii="Pretendard Light" w:eastAsia="Pretendard Light" w:hAnsi="Pretendard Light" w:cs="Microsoft GothicNeo"/>
          <w:bCs/>
        </w:rPr>
        <w:t>애</w:t>
      </w:r>
      <w:r w:rsidR="00900B6B" w:rsidRPr="00FF4E9E">
        <w:rPr>
          <w:rFonts w:ascii="Pretendard Light" w:eastAsia="Pretendard Light" w:hAnsi="Pretendard Light" w:cs="Microsoft GothicNeo"/>
          <w:bCs/>
        </w:rPr>
        <w:t>플리케이션 커뮤니티 기능:</w:t>
      </w:r>
      <w:r w:rsidR="00900B6B" w:rsidRPr="00FF4E9E">
        <w:rPr>
          <w:rFonts w:ascii="Pretendard Light" w:eastAsia="Pretendard Light" w:hAnsi="Pretendard Light" w:cs="Microsoft GothicNeo"/>
        </w:rPr>
        <w:t xml:space="preserve"> 온라인 커뮤니티를 활용한 질문과 의견 교환을 통해 학습자 간 유대감이 형성되며, 특히 정서적 지지가 중요한 자립준비청년에게 긍정적 영향을 준다. </w:t>
      </w:r>
    </w:p>
    <w:p w14:paraId="0A5D01CE" w14:textId="7E0C3AEB" w:rsidR="00900B6B" w:rsidRPr="00FF4E9E" w:rsidRDefault="00F519F1"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w:t>
      </w:r>
      <w:r w:rsidR="00900B6B" w:rsidRPr="00FF4E9E">
        <w:rPr>
          <w:rFonts w:ascii="Pretendard Light" w:eastAsia="Pretendard Light" w:hAnsi="Pretendard Light" w:cs="Microsoft GothicNeo"/>
        </w:rPr>
        <w:t>메타인지 학습 전략</w:t>
      </w:r>
      <w:r w:rsidRPr="00FF4E9E">
        <w:rPr>
          <w:rFonts w:ascii="Pretendard Light" w:eastAsia="Pretendard Light" w:hAnsi="Pretendard Light" w:cs="Microsoft GothicNeo"/>
        </w:rPr>
        <w:t>]</w:t>
      </w:r>
      <w:r w:rsidR="00900B6B" w:rsidRPr="00FF4E9E">
        <w:rPr>
          <w:rFonts w:ascii="Pretendard Light" w:eastAsia="Pretendard Light" w:hAnsi="Pretendard Light" w:cs="Microsoft GothicNeo"/>
        </w:rPr>
        <w:br/>
        <w:t>메타인지 학습 전략을 통해 학습자가 자기 상태를 점검하고</w:t>
      </w:r>
      <w:r w:rsidRPr="00FF4E9E">
        <w:rPr>
          <w:rFonts w:ascii="Pretendard Light" w:eastAsia="Pretendard Light" w:hAnsi="Pretendard Light" w:cs="Microsoft GothicNeo"/>
        </w:rPr>
        <w:t>, 보다 나은 미래로의 발전을 위하여</w:t>
      </w:r>
      <w:r w:rsidRPr="00FF4E9E">
        <w:rPr>
          <w:rFonts w:ascii="Pretendard Light" w:eastAsia="Pretendard Light" w:hAnsi="Pretendard Light" w:cs="Calibri"/>
        </w:rPr>
        <w:t> </w:t>
      </w:r>
      <w:r w:rsidRPr="00FF4E9E">
        <w:rPr>
          <w:rFonts w:ascii="Pretendard Light" w:eastAsia="Pretendard Light" w:hAnsi="Pretendard Light" w:cs="Microsoft GothicNeo"/>
        </w:rPr>
        <w:br/>
        <w:t>향후 계획을 세우는 능력을 강화할 수 있다.</w:t>
      </w:r>
      <w:r w:rsidR="00DB5690">
        <w:rPr>
          <w:rFonts w:ascii="Pretendard Light" w:eastAsia="Pretendard Light" w:hAnsi="Pretendard Light" w:cs="Microsoft GothicNeo"/>
        </w:rPr>
        <w:br/>
      </w:r>
      <w:r w:rsidR="00DB5690">
        <w:rPr>
          <w:rFonts w:ascii="Pretendard Light" w:eastAsia="Pretendard Light" w:hAnsi="Pretendard Light" w:cs="Microsoft GothicNeo"/>
        </w:rPr>
        <w:br/>
      </w:r>
      <w:r w:rsidR="00BF3805" w:rsidRPr="00FF4E9E">
        <w:rPr>
          <w:rFonts w:ascii="Pretendard Light" w:eastAsia="Pretendard Light" w:hAnsi="Pretendard Light" w:cs="Microsoft GothicNeo"/>
        </w:rPr>
        <w:t>-</w:t>
      </w:r>
      <w:r w:rsidR="00900B6B" w:rsidRPr="00FF4E9E">
        <w:rPr>
          <w:rFonts w:ascii="Pretendard Light" w:eastAsia="Pretendard Light" w:hAnsi="Pretendard Light" w:cs="Microsoft GothicNeo"/>
        </w:rPr>
        <w:t xml:space="preserve"> 활용방안</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710"/>
        <w:gridCol w:w="7290"/>
      </w:tblGrid>
      <w:tr w:rsidR="00900B6B" w:rsidRPr="00FF4E9E" w14:paraId="5356542E" w14:textId="77777777" w:rsidTr="00F5720D">
        <w:trPr>
          <w:trHeight w:val="360"/>
        </w:trPr>
        <w:tc>
          <w:tcPr>
            <w:tcW w:w="17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vAlign w:val="center"/>
          </w:tcPr>
          <w:p w14:paraId="2D1AE353" w14:textId="77777777" w:rsidR="00900B6B" w:rsidRPr="00FF4E9E" w:rsidRDefault="00900B6B"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1차시</w:t>
            </w:r>
          </w:p>
        </w:tc>
        <w:tc>
          <w:tcPr>
            <w:tcW w:w="729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7B8FB66C" w14:textId="12FAEF98" w:rsidR="00900B6B" w:rsidRPr="00FF4E9E" w:rsidRDefault="00E92171"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 키워드맵 작성, 사전 자립 체크리스트 활동, 소BTI 검사</w:t>
            </w:r>
          </w:p>
        </w:tc>
      </w:tr>
      <w:tr w:rsidR="00900B6B" w:rsidRPr="00FF4E9E" w14:paraId="0DC6DAEE" w14:textId="77777777" w:rsidTr="00F5720D">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vAlign w:val="center"/>
          </w:tcPr>
          <w:p w14:paraId="31E847CC" w14:textId="77777777" w:rsidR="00900B6B" w:rsidRPr="00FF4E9E" w:rsidRDefault="00900B6B"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2차시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1723D8" w14:textId="7D87B9C6" w:rsidR="00900B6B" w:rsidRPr="00FF4E9E" w:rsidRDefault="00E92171"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미래 가계부 작성하기, 통장 모의 개설 활동</w:t>
            </w:r>
          </w:p>
        </w:tc>
      </w:tr>
      <w:tr w:rsidR="00900B6B" w:rsidRPr="00FF4E9E" w14:paraId="28B24CD2" w14:textId="77777777" w:rsidTr="00F5720D">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vAlign w:val="center"/>
          </w:tcPr>
          <w:p w14:paraId="5881A2D3" w14:textId="77777777" w:rsidR="00900B6B" w:rsidRPr="00FF4E9E" w:rsidRDefault="00900B6B"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5차시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0506EAB" w14:textId="02C5E8FC" w:rsidR="00900B6B" w:rsidRPr="00FF4E9E" w:rsidRDefault="00E92171"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시뮬레이션 게임</w:t>
            </w:r>
          </w:p>
        </w:tc>
      </w:tr>
      <w:tr w:rsidR="00900B6B" w:rsidRPr="00FF4E9E" w14:paraId="503C937A" w14:textId="77777777" w:rsidTr="00F5720D">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vAlign w:val="center"/>
          </w:tcPr>
          <w:p w14:paraId="5B39DEB1" w14:textId="77777777" w:rsidR="00900B6B" w:rsidRPr="00FF4E9E" w:rsidRDefault="00900B6B"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6차시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62122B0" w14:textId="1A69E949" w:rsidR="00900B6B" w:rsidRPr="00FF4E9E" w:rsidRDefault="00E92171" w:rsidP="00B274C8">
            <w:pPr>
              <w:spacing w:before="240"/>
              <w:jc w:val="both"/>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자립정착금 활용 계획서 작성, 사후 자립 체크리스트 활동</w:t>
            </w:r>
          </w:p>
        </w:tc>
      </w:tr>
    </w:tbl>
    <w:p w14:paraId="5DD96DFC" w14:textId="77777777" w:rsidR="00CF5DF9" w:rsidRDefault="00CF5DF9" w:rsidP="00B274C8">
      <w:pPr>
        <w:rPr>
          <w:rFonts w:ascii="Pretendard Light" w:eastAsia="Pretendard Light" w:hAnsi="Pretendard Light" w:cs="Microsoft GothicNeo"/>
        </w:rPr>
      </w:pPr>
    </w:p>
    <w:p w14:paraId="77904736" w14:textId="4850C66F" w:rsidR="003536AA" w:rsidRPr="00FF4E9E" w:rsidRDefault="003536AA" w:rsidP="00B274C8">
      <w:pPr>
        <w:rPr>
          <w:rFonts w:ascii="Pretendard Light" w:eastAsia="Pretendard Light" w:hAnsi="Pretendard Light" w:cs="Microsoft GothicNeo"/>
          <w:b/>
          <w:bCs/>
          <w:lang w:val="en-US"/>
        </w:rPr>
      </w:pPr>
      <w:r w:rsidRPr="00FF4E9E">
        <w:rPr>
          <w:rFonts w:ascii="Pretendard Light" w:eastAsia="Pretendard Light" w:hAnsi="Pretendard Light" w:cs="Microsoft GothicNeo"/>
        </w:rPr>
        <w:t>[스토리텔링 기법]</w:t>
      </w:r>
    </w:p>
    <w:p w14:paraId="3351018C" w14:textId="77777777" w:rsidR="00CF5DF9" w:rsidRDefault="003536AA"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본 프로그램은 스토리텔링 기법을 활용해 학습자가 자립을 준비하는 과정을 더욱 친근하고 몰입도 높게 경험하도록 돕는다. 딱딱한 이론 학습을 넘어, 흥미로운 이야기 속에서 학습자들은 자신의 자립 역량을 발견하고 성장할 수 있다.</w:t>
      </w:r>
      <w:r w:rsidR="00CF5DF9">
        <w:rPr>
          <w:rFonts w:ascii="Pretendard Light" w:eastAsia="Pretendard Light" w:hAnsi="Pretendard Light" w:cs="Microsoft GothicNeo" w:hint="eastAsia"/>
          <w:lang w:val="en-US"/>
        </w:rPr>
        <w:t xml:space="preserve"> </w:t>
      </w:r>
    </w:p>
    <w:p w14:paraId="6DCAA873" w14:textId="6A6A858A" w:rsidR="003536AA" w:rsidRPr="00FF4E9E" w:rsidRDefault="00327617" w:rsidP="00B274C8">
      <w:pPr>
        <w:rPr>
          <w:rFonts w:ascii="Pretendard Light" w:eastAsia="Pretendard Light" w:hAnsi="Pretendard Light" w:cs="Microsoft GothicNeo"/>
          <w:lang w:val="en-US"/>
        </w:rPr>
      </w:pPr>
      <w:r>
        <w:rPr>
          <w:rFonts w:ascii="Pretendard Light" w:eastAsia="Pretendard Light" w:hAnsi="Pretendard Light" w:cs="Microsoft GothicNeo"/>
          <w:b/>
          <w:bCs/>
          <w:lang w:val="en-US"/>
        </w:rPr>
        <w:br/>
      </w:r>
      <w:r w:rsidR="00CF5DF9">
        <w:rPr>
          <w:rFonts w:ascii="Pretendard Light" w:eastAsia="Pretendard Light" w:hAnsi="Pretendard Light" w:cs="Microsoft GothicNeo"/>
          <w:b/>
          <w:bCs/>
          <w:lang w:val="en-US"/>
        </w:rPr>
        <w:br/>
      </w:r>
      <w:r w:rsidR="003536AA" w:rsidRPr="00FF4E9E">
        <w:rPr>
          <w:rFonts w:ascii="Pretendard Light" w:eastAsia="Pretendard Light" w:hAnsi="Pretendard Light" w:cs="Microsoft GothicNeo"/>
          <w:b/>
          <w:bCs/>
          <w:lang w:val="en-US"/>
        </w:rPr>
        <w:lastRenderedPageBreak/>
        <w:t xml:space="preserve">- </w:t>
      </w:r>
      <w:r w:rsidR="003536AA" w:rsidRPr="00FF4E9E">
        <w:rPr>
          <w:rFonts w:ascii="Pretendard Light" w:eastAsia="Pretendard Light" w:hAnsi="Pretendard Light" w:cs="Microsoft GothicNeo"/>
          <w:lang w:val="en-US"/>
        </w:rPr>
        <w:t>캐릭터를 통한 친밀감 형성: 학습자들과 유사한 배경을 가진 캐릭터를 설정하여 교안 전반에 배치하였다. 이 캐릭터들은 학습자와 함께 고민하고 성장하는 모습을 보여주며, 거리감을 줄이고 친밀감을 형성한다.</w:t>
      </w:r>
      <w:r w:rsidR="003536AA" w:rsidRPr="00FF4E9E">
        <w:rPr>
          <w:rFonts w:ascii="Pretendard Light" w:eastAsia="Pretendard Light" w:hAnsi="Pretendard Light" w:cs="Microsoft GothicNeo"/>
          <w:lang w:val="en-US"/>
        </w:rPr>
        <w:br/>
      </w:r>
    </w:p>
    <w:p w14:paraId="12AD324D" w14:textId="08470247" w:rsidR="003536AA" w:rsidRPr="00FF4E9E" w:rsidRDefault="003536AA"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스토리 기반의 유형 검사 진행: 1차시 응용학습</w:t>
      </w:r>
      <w:r w:rsidR="00AC08F7" w:rsidRPr="00FF4E9E">
        <w:rPr>
          <w:rFonts w:ascii="Pretendard Light" w:eastAsia="Pretendard Light" w:hAnsi="Pretendard Light" w:cs="Microsoft GothicNeo"/>
          <w:lang w:val="en-US"/>
        </w:rPr>
        <w:t xml:space="preserve"> &lt;소BTI&gt;는</w:t>
      </w:r>
      <w:r w:rsidRPr="00FF4E9E">
        <w:rPr>
          <w:rFonts w:ascii="Pretendard Light" w:eastAsia="Pretendard Light" w:hAnsi="Pretendard Light" w:cs="Microsoft GothicNeo"/>
          <w:lang w:val="en-US"/>
        </w:rPr>
        <w:t xml:space="preserve"> 학습자의 생활과 비슷한 상황 속에서 선택을 구성해 몰입을 유도</w:t>
      </w:r>
      <w:r w:rsidR="00AC08F7" w:rsidRPr="00FF4E9E">
        <w:rPr>
          <w:rFonts w:ascii="Pretendard Light" w:eastAsia="Pretendard Light" w:hAnsi="Pretendard Light" w:cs="Microsoft GothicNeo"/>
          <w:lang w:val="en-US"/>
        </w:rPr>
        <w:t>한</w:t>
      </w:r>
      <w:r w:rsidRPr="00FF4E9E">
        <w:rPr>
          <w:rFonts w:ascii="Pretendard Light" w:eastAsia="Pretendard Light" w:hAnsi="Pretendard Light" w:cs="Microsoft GothicNeo"/>
          <w:lang w:val="en-US"/>
        </w:rPr>
        <w:t>다. 예를 들어, ‘</w:t>
      </w:r>
      <w:r w:rsidR="00AC08F7" w:rsidRPr="00FF4E9E">
        <w:rPr>
          <w:rFonts w:ascii="Pretendard Light" w:eastAsia="Pretendard Light" w:hAnsi="Pretendard Light" w:cs="Microsoft GothicNeo"/>
          <w:lang w:val="en-US"/>
        </w:rPr>
        <w:t>친구에게 선물을 줄 때에 온라인 선물 기능을 이용하는지 직접 가서 선물하는지’와</w:t>
      </w:r>
      <w:r w:rsidRPr="00FF4E9E">
        <w:rPr>
          <w:rFonts w:ascii="Pretendard Light" w:eastAsia="Pretendard Light" w:hAnsi="Pretendard Light" w:cs="Microsoft GothicNeo"/>
          <w:lang w:val="en-US"/>
        </w:rPr>
        <w:t xml:space="preserve"> 같은 스토리 기반의 검사를 통해 학습자들은 자연스럽게 자신의 </w:t>
      </w:r>
      <w:r w:rsidR="00AC08F7" w:rsidRPr="00FF4E9E">
        <w:rPr>
          <w:rFonts w:ascii="Pretendard Light" w:eastAsia="Pretendard Light" w:hAnsi="Pretendard Light" w:cs="Microsoft GothicNeo"/>
          <w:lang w:val="en-US"/>
        </w:rPr>
        <w:t>소비</w:t>
      </w:r>
      <w:r w:rsidRPr="00FF4E9E">
        <w:rPr>
          <w:rFonts w:ascii="Pretendard Light" w:eastAsia="Pretendard Light" w:hAnsi="Pretendard Light" w:cs="Microsoft GothicNeo"/>
          <w:lang w:val="en-US"/>
        </w:rPr>
        <w:t xml:space="preserve"> 성향을 탐색할 수 있다.</w:t>
      </w:r>
    </w:p>
    <w:p w14:paraId="196F6474" w14:textId="27A93CDA" w:rsidR="003536AA" w:rsidRPr="00FF4E9E" w:rsidRDefault="003536AA"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b/>
          <w:bCs/>
          <w:lang w:val="en-US"/>
        </w:rPr>
        <w:br/>
      </w:r>
      <w:r w:rsidRPr="00FF4E9E">
        <w:rPr>
          <w:rFonts w:ascii="Pretendard Light" w:eastAsia="Pretendard Light" w:hAnsi="Pretendard Light" w:cs="Microsoft GothicNeo"/>
          <w:lang w:val="en-US"/>
        </w:rPr>
        <w:t>- 스토리 기반의 워크북 구성: 앞서 설정한 캐릭터의 이야기를 담은 지문과 워크북을 제공</w:t>
      </w:r>
      <w:r w:rsidR="00AC08F7" w:rsidRPr="00FF4E9E">
        <w:rPr>
          <w:rFonts w:ascii="Pretendard Light" w:eastAsia="Pretendard Light" w:hAnsi="Pretendard Light" w:cs="Microsoft GothicNeo"/>
          <w:lang w:val="en-US"/>
        </w:rPr>
        <w:t>한</w:t>
      </w:r>
      <w:r w:rsidRPr="00FF4E9E">
        <w:rPr>
          <w:rFonts w:ascii="Pretendard Light" w:eastAsia="Pretendard Light" w:hAnsi="Pretendard Light" w:cs="Microsoft GothicNeo"/>
          <w:lang w:val="en-US"/>
        </w:rPr>
        <w:t>다. 학습자들은 캐릭터가 겪는 상황에 공감하며, 이야기에 기반한 응용 학습</w:t>
      </w:r>
      <w:r w:rsidR="00AC08F7" w:rsidRPr="00FF4E9E">
        <w:rPr>
          <w:rFonts w:ascii="Pretendard Light" w:eastAsia="Pretendard Light" w:hAnsi="Pretendard Light" w:cs="Microsoft GothicNeo"/>
          <w:lang w:val="en-US"/>
        </w:rPr>
        <w:t>을 실시한다.</w:t>
      </w:r>
      <w:r w:rsidRPr="00FF4E9E">
        <w:rPr>
          <w:rFonts w:ascii="Pretendard Light" w:eastAsia="Pretendard Light" w:hAnsi="Pretendard Light" w:cs="Microsoft GothicNeo"/>
          <w:lang w:val="en-US"/>
        </w:rPr>
        <w:t xml:space="preserve"> </w:t>
      </w:r>
      <w:r w:rsidR="00AC08F7" w:rsidRPr="00FF4E9E">
        <w:rPr>
          <w:rFonts w:ascii="Pretendard Light" w:eastAsia="Pretendard Light" w:hAnsi="Pretendard Light" w:cs="Microsoft GothicNeo"/>
          <w:lang w:val="en-US"/>
        </w:rPr>
        <w:t xml:space="preserve">이와 같은 구성을 통하여, 학습자들의 몰입 학습을 촉진할 수 있다. </w:t>
      </w:r>
    </w:p>
    <w:p w14:paraId="65B76C70" w14:textId="77777777" w:rsidR="00DB5690" w:rsidRPr="00FF4E9E" w:rsidRDefault="00DB5690" w:rsidP="00B274C8">
      <w:pPr>
        <w:rPr>
          <w:rFonts w:ascii="Pretendard Light" w:eastAsia="Pretendard Light" w:hAnsi="Pretendard Light" w:cs="Microsoft GothicNeo"/>
          <w:lang w:val="en-US"/>
        </w:rPr>
      </w:pPr>
    </w:p>
    <w:p w14:paraId="06408AEB" w14:textId="3C876A62" w:rsidR="00AC08F7" w:rsidRPr="00FF4E9E" w:rsidRDefault="00AC08F7"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[게이미피케이션 기법]</w:t>
      </w:r>
    </w:p>
    <w:p w14:paraId="350CF834" w14:textId="3FFC20A0" w:rsidR="00B274C8" w:rsidRDefault="00AC08F7"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본 프로그램에서는 보다 재미있는 금융경제 자립학습을 위하여, 게임과 유사한 학습 기법을 적용</w:t>
      </w:r>
      <w:r w:rsidR="006825A6">
        <w:rPr>
          <w:rFonts w:ascii="Pretendard Light" w:eastAsia="Pretendard Light" w:hAnsi="Pretendard Light" w:cs="Microsoft GothicNeo" w:hint="eastAsia"/>
          <w:lang w:val="en-US"/>
        </w:rPr>
        <w:t xml:space="preserve">하여 </w:t>
      </w:r>
      <w:r w:rsidRPr="00FF4E9E">
        <w:rPr>
          <w:rFonts w:ascii="Pretendard Light" w:eastAsia="Pretendard Light" w:hAnsi="Pretendard Light" w:cs="Microsoft GothicNeo"/>
          <w:lang w:val="en-US"/>
        </w:rPr>
        <w:t xml:space="preserve">경쟁, 협력, 점수, 보상 등에 기반한 학습 활동이 나타나도록 하였다. </w:t>
      </w:r>
    </w:p>
    <w:p w14:paraId="42643955" w14:textId="77777777" w:rsidR="00B274C8" w:rsidRDefault="00B274C8" w:rsidP="00B274C8">
      <w:pPr>
        <w:rPr>
          <w:rFonts w:ascii="Pretendard Light" w:eastAsia="Pretendard Light" w:hAnsi="Pretendard Light" w:cs="Microsoft GothicNeo"/>
          <w:lang w:val="en-US"/>
        </w:rPr>
      </w:pPr>
    </w:p>
    <w:p w14:paraId="3A707EA4" w14:textId="4D9AB024" w:rsidR="00263D54" w:rsidRPr="00FF4E9E" w:rsidRDefault="00AC08F7" w:rsidP="00B274C8">
      <w:pPr>
        <w:rPr>
          <w:rFonts w:ascii="Pretendard Light" w:eastAsia="Pretendard Light" w:hAnsi="Pretendard Light" w:cs="Microsoft GothicNeo"/>
          <w:lang w:val="en-US"/>
        </w:rPr>
      </w:pPr>
      <w:r w:rsidRPr="00FF4E9E">
        <w:rPr>
          <w:rFonts w:ascii="Pretendard Light" w:eastAsia="Pretendard Light" w:hAnsi="Pretendard Light" w:cs="Microsoft GothicNeo"/>
          <w:lang w:val="en-US"/>
        </w:rPr>
        <w:t>- 활용 방안</w:t>
      </w:r>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1710"/>
        <w:gridCol w:w="7290"/>
      </w:tblGrid>
      <w:tr w:rsidR="00263D54" w:rsidRPr="00FF4E9E" w14:paraId="643EB1D7" w14:textId="77777777" w:rsidTr="00227F03">
        <w:trPr>
          <w:trHeight w:val="360"/>
        </w:trPr>
        <w:tc>
          <w:tcPr>
            <w:tcW w:w="1710" w:type="dxa"/>
            <w:tcBorders>
              <w:top w:val="single" w:sz="7" w:space="0" w:color="000000"/>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tcPr>
          <w:p w14:paraId="08B73AFD" w14:textId="77777777"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1차시</w:t>
            </w:r>
          </w:p>
        </w:tc>
        <w:tc>
          <w:tcPr>
            <w:tcW w:w="729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785EB47A" w14:textId="76992410"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xml:space="preserve">이지선다 선택지를 바탕으로 한 유형 검사 실시 </w:t>
            </w:r>
            <w:r w:rsidRPr="00FF4E9E">
              <w:rPr>
                <w:rFonts w:ascii="Pretendard Light" w:eastAsia="Pretendard Light" w:hAnsi="Pretendard Light" w:cs="Microsoft GothicNeo"/>
                <w:color w:val="000000" w:themeColor="text1"/>
              </w:rPr>
              <w:br/>
            </w:r>
            <w:r w:rsidR="00B274C8" w:rsidRPr="00B274C8">
              <w:rPr>
                <w:rFonts w:ascii="Pretendard Light" w:eastAsia="Pretendard Light" w:hAnsi="Pretendard Light" w:cs="Microsoft GothicNeo"/>
                <w:color w:val="000000" w:themeColor="text1"/>
              </w:rPr>
              <w:sym w:font="Wingdings" w:char="F0E0"/>
            </w:r>
            <w:r w:rsidRPr="00FF4E9E">
              <w:rPr>
                <w:rFonts w:ascii="Pretendard Light" w:eastAsia="Pretendard Light" w:hAnsi="Pretendard Light" w:cs="Microsoft GothicNeo"/>
                <w:color w:val="000000" w:themeColor="text1"/>
              </w:rPr>
              <w:t xml:space="preserve"> 개별화된 유형 도출을 통한 몰입 효과 창출</w:t>
            </w:r>
          </w:p>
        </w:tc>
      </w:tr>
      <w:tr w:rsidR="00263D54" w:rsidRPr="00FF4E9E" w14:paraId="03585C66" w14:textId="77777777" w:rsidTr="00227F03">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tcPr>
          <w:p w14:paraId="54397951" w14:textId="192FE90F"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3차시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tcPr>
          <w:p w14:paraId="3BF00E10" w14:textId="08F1228E"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xml:space="preserve">금융 기초 지식을 바탕으로 한 길 찾기 활동 진행 </w:t>
            </w:r>
            <w:r w:rsidRPr="00FF4E9E">
              <w:rPr>
                <w:rFonts w:ascii="Pretendard Light" w:eastAsia="Pretendard Light" w:hAnsi="Pretendard Light" w:cs="Microsoft GothicNeo"/>
                <w:color w:val="000000" w:themeColor="text1"/>
              </w:rPr>
              <w:br/>
            </w:r>
            <w:r w:rsidR="00B274C8" w:rsidRPr="00B274C8">
              <w:rPr>
                <w:rFonts w:ascii="Pretendard Light" w:eastAsia="Pretendard Light" w:hAnsi="Pretendard Light" w:cs="Microsoft GothicNeo"/>
                <w:color w:val="000000" w:themeColor="text1"/>
              </w:rPr>
              <w:sym w:font="Wingdings" w:char="F0E0"/>
            </w:r>
            <w:r w:rsidRPr="00FF4E9E">
              <w:rPr>
                <w:rFonts w:ascii="Pretendard Light" w:eastAsia="Pretendard Light" w:hAnsi="Pretendard Light" w:cs="Microsoft GothicNeo"/>
                <w:color w:val="000000" w:themeColor="text1"/>
              </w:rPr>
              <w:t xml:space="preserve"> 재미와 학습 효과를 동시에 충족</w:t>
            </w:r>
          </w:p>
        </w:tc>
      </w:tr>
      <w:tr w:rsidR="00263D54" w:rsidRPr="00FF4E9E" w14:paraId="7F4A922F" w14:textId="77777777" w:rsidTr="00227F03">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tcPr>
          <w:p w14:paraId="6FDD6DB3" w14:textId="0470F11B"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4차시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tcPr>
          <w:p w14:paraId="1CC65228" w14:textId="003330D1" w:rsidR="00B274C8" w:rsidRPr="00B274C8" w:rsidRDefault="00263D54" w:rsidP="00B274C8">
            <w:pPr>
              <w:spacing w:before="240"/>
              <w:rPr>
                <w:rFonts w:ascii="Pretendard Light" w:eastAsia="Pretendard Light" w:hAnsi="Pretendard Light" w:cs="Calibri"/>
                <w:color w:val="000000" w:themeColor="text1"/>
              </w:rPr>
            </w:pPr>
            <w:r w:rsidRPr="00FF4E9E">
              <w:rPr>
                <w:rFonts w:ascii="Pretendard Light" w:eastAsia="Pretendard Light" w:hAnsi="Pretendard Light" w:cs="Microsoft GothicNeo"/>
                <w:color w:val="000000" w:themeColor="text1"/>
              </w:rPr>
              <w:t>자립지원제도 및 각종 경제적 선택을 보드게임 형태로 담아낸 ‘FLAP’ 플레이</w:t>
            </w:r>
            <w:r w:rsidRPr="00FF4E9E">
              <w:rPr>
                <w:rFonts w:ascii="Pretendard Light" w:eastAsia="Pretendard Light" w:hAnsi="Pretendard Light" w:cs="Calibri"/>
                <w:color w:val="000000" w:themeColor="text1"/>
              </w:rPr>
              <w:t> </w:t>
            </w:r>
            <w:r w:rsidR="00B274C8">
              <w:rPr>
                <w:rFonts w:ascii="Pretendard Light" w:eastAsia="Pretendard Light" w:hAnsi="Pretendard Light" w:cs="Calibri"/>
                <w:color w:val="000000" w:themeColor="text1"/>
              </w:rPr>
              <w:br/>
            </w:r>
            <w:r w:rsidR="00B274C8" w:rsidRPr="00B274C8">
              <w:rPr>
                <w:rFonts w:ascii="Pretendard Light" w:eastAsia="Pretendard Light" w:hAnsi="Pretendard Light" w:cs="Calibri"/>
                <w:color w:val="000000" w:themeColor="text1"/>
              </w:rPr>
              <w:sym w:font="Wingdings" w:char="F0E0"/>
            </w:r>
            <w:r w:rsidR="00B274C8">
              <w:rPr>
                <w:rFonts w:ascii="Pretendard Light" w:eastAsia="Pretendard Light" w:hAnsi="Pretendard Light" w:cs="Calibri" w:hint="eastAsia"/>
                <w:color w:val="000000" w:themeColor="text1"/>
              </w:rPr>
              <w:t xml:space="preserve"> </w:t>
            </w:r>
            <w:r w:rsidR="00EB6E4F">
              <w:rPr>
                <w:rFonts w:ascii="Pretendard Light" w:eastAsia="Pretendard Light" w:hAnsi="Pretendard Light" w:cs="Calibri" w:hint="eastAsia"/>
                <w:color w:val="000000" w:themeColor="text1"/>
              </w:rPr>
              <w:t>다양한 자립지원제도 내용과 더불어 실생활 경제 문제의 인식 및 해결법 안내</w:t>
            </w:r>
          </w:p>
        </w:tc>
      </w:tr>
      <w:tr w:rsidR="00263D54" w:rsidRPr="00FF4E9E" w14:paraId="216BB37A" w14:textId="77777777" w:rsidTr="00227F03">
        <w:trPr>
          <w:trHeight w:val="360"/>
        </w:trPr>
        <w:tc>
          <w:tcPr>
            <w:tcW w:w="1710" w:type="dxa"/>
            <w:tcBorders>
              <w:top w:val="nil"/>
              <w:left w:val="single" w:sz="7" w:space="0" w:color="000000"/>
              <w:bottom w:val="single" w:sz="7" w:space="0" w:color="000000"/>
              <w:right w:val="single" w:sz="7" w:space="0" w:color="000000"/>
            </w:tcBorders>
            <w:shd w:val="clear" w:color="auto" w:fill="EAF1DD" w:themeFill="accent3" w:themeFillTint="33"/>
            <w:tcMar>
              <w:top w:w="0" w:type="dxa"/>
              <w:left w:w="100" w:type="dxa"/>
              <w:bottom w:w="0" w:type="dxa"/>
              <w:right w:w="100" w:type="dxa"/>
            </w:tcMar>
          </w:tcPr>
          <w:p w14:paraId="6AD7041E" w14:textId="24442FBD"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5차시</w:t>
            </w:r>
          </w:p>
        </w:tc>
        <w:tc>
          <w:tcPr>
            <w:tcW w:w="7290" w:type="dxa"/>
            <w:tcBorders>
              <w:top w:val="nil"/>
              <w:left w:val="nil"/>
              <w:bottom w:val="single" w:sz="7" w:space="0" w:color="000000"/>
              <w:right w:val="single" w:sz="7" w:space="0" w:color="000000"/>
            </w:tcBorders>
            <w:tcMar>
              <w:top w:w="0" w:type="dxa"/>
              <w:left w:w="100" w:type="dxa"/>
              <w:bottom w:w="0" w:type="dxa"/>
              <w:right w:w="100" w:type="dxa"/>
            </w:tcMar>
          </w:tcPr>
          <w:p w14:paraId="55C5D43B" w14:textId="43BBFCEE" w:rsidR="00263D54" w:rsidRPr="00FF4E9E" w:rsidRDefault="00263D54" w:rsidP="00B274C8">
            <w:pPr>
              <w:spacing w:before="240"/>
              <w:rPr>
                <w:rFonts w:ascii="Pretendard Light" w:eastAsia="Pretendard Light" w:hAnsi="Pretendard Light" w:cs="Microsoft GothicNeo"/>
                <w:color w:val="000000" w:themeColor="text1"/>
              </w:rPr>
            </w:pPr>
            <w:r w:rsidRPr="00FF4E9E">
              <w:rPr>
                <w:rFonts w:ascii="Pretendard Light" w:eastAsia="Pretendard Light" w:hAnsi="Pretendard Light" w:cs="Microsoft GothicNeo"/>
                <w:color w:val="000000" w:themeColor="text1"/>
              </w:rPr>
              <w:t xml:space="preserve">고용노동 및 근로계약 관련 실생활 밀접 시뮬레이션 게임 진행 </w:t>
            </w:r>
            <w:r w:rsidRPr="00FF4E9E">
              <w:rPr>
                <w:rFonts w:ascii="Pretendard Light" w:eastAsia="Pretendard Light" w:hAnsi="Pretendard Light" w:cs="Microsoft GothicNeo"/>
                <w:color w:val="000000" w:themeColor="text1"/>
              </w:rPr>
              <w:br/>
            </w:r>
            <w:r w:rsidR="00B274C8" w:rsidRPr="00B274C8">
              <w:rPr>
                <w:rFonts w:ascii="Pretendard Light" w:eastAsia="Pretendard Light" w:hAnsi="Pretendard Light" w:cs="Microsoft GothicNeo"/>
                <w:color w:val="000000" w:themeColor="text1"/>
              </w:rPr>
              <w:sym w:font="Wingdings" w:char="F0E0"/>
            </w:r>
            <w:r w:rsidRPr="00FF4E9E">
              <w:rPr>
                <w:rFonts w:ascii="Pretendard Light" w:eastAsia="Pretendard Light" w:hAnsi="Pretendard Light" w:cs="Microsoft GothicNeo"/>
                <w:color w:val="000000" w:themeColor="text1"/>
              </w:rPr>
              <w:t xml:space="preserve"> 학습자 몰입 </w:t>
            </w:r>
            <w:r w:rsidR="00CF5DF9">
              <w:rPr>
                <w:rFonts w:ascii="Pretendard Light" w:eastAsia="Pretendard Light" w:hAnsi="Pretendard Light" w:cs="Microsoft GothicNeo" w:hint="eastAsia"/>
                <w:color w:val="000000" w:themeColor="text1"/>
              </w:rPr>
              <w:t xml:space="preserve">및 현실에서의 행동 전략 수립 </w:t>
            </w:r>
            <w:r w:rsidR="00CF5DF9" w:rsidRPr="00FF4E9E">
              <w:rPr>
                <w:rFonts w:ascii="Pretendard Light" w:eastAsia="Pretendard Light" w:hAnsi="Pretendard Light" w:cs="Microsoft GothicNeo"/>
                <w:color w:val="000000" w:themeColor="text1"/>
              </w:rPr>
              <w:t>유도</w:t>
            </w:r>
          </w:p>
        </w:tc>
      </w:tr>
    </w:tbl>
    <w:p w14:paraId="1E8BE0E6" w14:textId="3736553B" w:rsidR="00AC08F7" w:rsidRPr="00FF4E9E" w:rsidRDefault="00AC08F7" w:rsidP="00B274C8">
      <w:pPr>
        <w:rPr>
          <w:rFonts w:ascii="Pretendard Light" w:eastAsia="Pretendard Light" w:hAnsi="Pretendard Light" w:cs="Microsoft GothicNeo"/>
          <w:lang w:val="en-US" w:eastAsia="ko"/>
        </w:rPr>
      </w:pPr>
    </w:p>
    <w:p w14:paraId="4EA355AD" w14:textId="616D7D9F" w:rsidR="00900B6B" w:rsidRPr="00FF4E9E" w:rsidRDefault="00900B6B" w:rsidP="00B274C8">
      <w:pPr>
        <w:rPr>
          <w:rFonts w:ascii="Pretendard Light" w:eastAsia="Pretendard Light" w:hAnsi="Pretendard Light" w:cs="Microsoft GothicNeo"/>
        </w:rPr>
      </w:pPr>
      <w:r w:rsidRPr="00FF4E9E">
        <w:rPr>
          <w:rFonts w:ascii="Pretendard Light" w:eastAsia="Pretendard Light" w:hAnsi="Pretendard Light" w:cs="Microsoft GothicNeo"/>
        </w:rPr>
        <w:br w:type="page"/>
      </w:r>
    </w:p>
    <w:p w14:paraId="03D73A56" w14:textId="46E46717" w:rsidR="00B274C8" w:rsidRPr="00EB6E4F" w:rsidRDefault="0042603D" w:rsidP="00B274C8">
      <w:pPr>
        <w:spacing w:before="240" w:after="240"/>
        <w:rPr>
          <w:rFonts w:ascii="Pretendard Medium" w:eastAsia="Pretendard Medium" w:hAnsi="Pretendard Medium" w:cs="Microsoft GothicNeo"/>
          <w:b/>
          <w:sz w:val="24"/>
          <w:szCs w:val="24"/>
        </w:rPr>
      </w:pPr>
      <w:r w:rsidRPr="00B274C8">
        <w:rPr>
          <w:rFonts w:ascii="Pretendard Medium" w:eastAsia="Pretendard Medium" w:hAnsi="Pretendard Medium" w:cs="Microsoft GothicNeo"/>
          <w:b/>
          <w:sz w:val="24"/>
          <w:szCs w:val="24"/>
        </w:rPr>
        <w:lastRenderedPageBreak/>
        <w:t>4. 프로그램 개발</w:t>
      </w:r>
    </w:p>
    <w:p w14:paraId="46B5B84E" w14:textId="7032E4C1" w:rsidR="00B344D8" w:rsidRPr="00FF4E9E" w:rsidRDefault="001A5EBF" w:rsidP="00B274C8">
      <w:pPr>
        <w:spacing w:before="240" w:after="240"/>
        <w:rPr>
          <w:rFonts w:ascii="Pretendard Light" w:eastAsia="Pretendard Light" w:hAnsi="Pretendard Light" w:cs="Microsoft GothicNeo"/>
          <w:b/>
          <w:bCs/>
        </w:rPr>
      </w:pPr>
      <w:r w:rsidRPr="00EB6E4F">
        <w:rPr>
          <w:rFonts w:ascii="Pretendard Light" w:eastAsia="Pretendard Light" w:hAnsi="Pretendard Light" w:cs="Microsoft GothicNeo"/>
          <w:b/>
          <w:bCs/>
          <w:sz w:val="24"/>
          <w:szCs w:val="24"/>
        </w:rPr>
        <w:t xml:space="preserve">1) </w:t>
      </w:r>
      <w:r w:rsidR="0042603D" w:rsidRPr="00EB6E4F">
        <w:rPr>
          <w:rFonts w:ascii="Pretendard Light" w:eastAsia="Pretendard Light" w:hAnsi="Pretendard Light" w:cs="Microsoft GothicNeo"/>
          <w:b/>
          <w:bCs/>
          <w:sz w:val="24"/>
          <w:szCs w:val="24"/>
        </w:rPr>
        <w:t xml:space="preserve">교수매체 선정 및 </w:t>
      </w:r>
      <w:r w:rsidR="00B344D8" w:rsidRPr="00EB6E4F">
        <w:rPr>
          <w:rFonts w:ascii="Pretendard Light" w:eastAsia="Pretendard Light" w:hAnsi="Pretendard Light" w:cs="Microsoft GothicNeo"/>
          <w:b/>
          <w:bCs/>
          <w:sz w:val="24"/>
          <w:szCs w:val="24"/>
        </w:rPr>
        <w:t>활용방안</w:t>
      </w:r>
      <w:r w:rsidR="00B274C8">
        <w:rPr>
          <w:rFonts w:ascii="Pretendard Light" w:eastAsia="Pretendard Light" w:hAnsi="Pretendard Light" w:cs="Microsoft GothicNeo"/>
          <w:b/>
          <w:bCs/>
        </w:rPr>
        <w:br/>
      </w:r>
      <w:r w:rsidR="00B344D8" w:rsidRPr="00FF4E9E">
        <w:rPr>
          <w:rFonts w:ascii="Pretendard Light" w:eastAsia="Pretendard Light" w:hAnsi="Pretendard Light" w:cs="Microsoft GothicNeo"/>
          <w:b/>
          <w:bCs/>
        </w:rPr>
        <w:t>(1) 교수매체 선정이유</w:t>
      </w:r>
    </w:p>
    <w:p w14:paraId="6C860A99" w14:textId="415A1A54" w:rsidR="001A5EBF" w:rsidRPr="00FF4E9E" w:rsidRDefault="00C9434F"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 보드게임: </w:t>
      </w:r>
      <w:r w:rsidR="001A5EBF" w:rsidRPr="00FF4E9E">
        <w:rPr>
          <w:rFonts w:ascii="Pretendard Light" w:eastAsia="Pretendard Light" w:hAnsi="Pretendard Light" w:cs="Microsoft GothicNeo"/>
        </w:rPr>
        <w:t>효과적인 학습을 위해서는 학습자의 동기 유발 및 지속이 핵심이다. 이러한 점에서 보드게임은 높은 몰입을 통해 학습자에게 학습을 지속할 동기를 제공할 뿐만 아니라 목표 달성을 위해 내재된 규칙에 따라 구조화된 형식으로 진행된다는 점에서 학습과 유사한 형태를 갖기 때문에 학습의 내적 동기를 유발하는데 유리하다는 장점이 있다.</w:t>
      </w:r>
    </w:p>
    <w:p w14:paraId="6D51746F" w14:textId="47178384" w:rsidR="001A5EBF" w:rsidRPr="00FF4E9E" w:rsidRDefault="00EB6E4F" w:rsidP="00B274C8">
      <w:pPr>
        <w:spacing w:before="240" w:after="240"/>
        <w:rPr>
          <w:rFonts w:ascii="Pretendard Light" w:eastAsia="Pretendard Light" w:hAnsi="Pretendard Light" w:cs="Microsoft GothicNeo"/>
        </w:rPr>
      </w:pPr>
      <w:r>
        <w:rPr>
          <w:rFonts w:ascii="Pretendard Light" w:eastAsia="Pretendard Light" w:hAnsi="Pretendard Light" w:cs="Microsoft GothicNeo" w:hint="eastAsia"/>
        </w:rPr>
        <w:t xml:space="preserve">학습용 </w:t>
      </w:r>
      <w:r w:rsidR="001A5EBF" w:rsidRPr="00FF4E9E">
        <w:rPr>
          <w:rFonts w:ascii="Pretendard Light" w:eastAsia="Pretendard Light" w:hAnsi="Pretendard Light" w:cs="Microsoft GothicNeo"/>
        </w:rPr>
        <w:t>보드게임</w:t>
      </w:r>
      <w:r>
        <w:rPr>
          <w:rFonts w:ascii="Pretendard Light" w:eastAsia="Pretendard Light" w:hAnsi="Pretendard Light" w:cs="Microsoft GothicNeo" w:hint="eastAsia"/>
        </w:rPr>
        <w:t>은</w:t>
      </w:r>
      <w:r w:rsidR="001A5EBF" w:rsidRPr="00FF4E9E">
        <w:rPr>
          <w:rFonts w:ascii="Pretendard Light" w:eastAsia="Pretendard Light" w:hAnsi="Pretendard Light" w:cs="Microsoft GothicNeo"/>
        </w:rPr>
        <w:t xml:space="preserve"> 학습자가 보드게임에 등장하는 용어를 친숙하게 받아들일 수 있게 할 뿐만 아니라 실행기능을 발달시켜 </w:t>
      </w:r>
      <w:r w:rsidR="00263D54" w:rsidRPr="00FF4E9E">
        <w:rPr>
          <w:rFonts w:ascii="Pretendard Light" w:eastAsia="Pretendard Light" w:hAnsi="Pretendard Light" w:cs="Microsoft GothicNeo"/>
        </w:rPr>
        <w:t>학습자가</w:t>
      </w:r>
      <w:r w:rsidR="001A5EBF" w:rsidRPr="00FF4E9E">
        <w:rPr>
          <w:rFonts w:ascii="Pretendard Light" w:eastAsia="Pretendard Light" w:hAnsi="Pretendard Light" w:cs="Microsoft GothicNeo"/>
        </w:rPr>
        <w:t xml:space="preserve"> 현실적 자원, 가능한 선택사항 등을 고려하면서 계획할 수 있는 능력을 향상시키는 데에도 도움을 준다</w:t>
      </w:r>
      <w:r w:rsidR="00263D54" w:rsidRPr="00FF4E9E">
        <w:rPr>
          <w:rFonts w:ascii="Pretendard Light" w:eastAsia="Pretendard Light" w:hAnsi="Pretendard Light" w:cs="Microsoft GothicNeo"/>
        </w:rPr>
        <w:t xml:space="preserve"> 더불어 </w:t>
      </w:r>
      <w:r w:rsidR="001A5EBF" w:rsidRPr="00FF4E9E">
        <w:rPr>
          <w:rFonts w:ascii="Pretendard Light" w:eastAsia="Pretendard Light" w:hAnsi="Pretendard Light" w:cs="Microsoft GothicNeo"/>
        </w:rPr>
        <w:t xml:space="preserve">보드게임에서의 성공 경험은 자신에 대한 믿음과 긍정적인 자아상을 갖도록 도왔으며, 특히 보드게임의 특성상 실패의 경험을 통해 </w:t>
      </w:r>
      <w:r w:rsidR="00263D54" w:rsidRPr="00FF4E9E">
        <w:rPr>
          <w:rFonts w:ascii="Pretendard Light" w:eastAsia="Pretendard Light" w:hAnsi="Pretendard Light" w:cs="Microsoft GothicNeo"/>
        </w:rPr>
        <w:t>성장할</w:t>
      </w:r>
      <w:r w:rsidR="001A5EBF" w:rsidRPr="00FF4E9E">
        <w:rPr>
          <w:rFonts w:ascii="Pretendard Light" w:eastAsia="Pretendard Light" w:hAnsi="Pretendard Light" w:cs="Microsoft GothicNeo"/>
        </w:rPr>
        <w:t xml:space="preserve"> 수 있는 전략을 자연스럽게 배울 수 있었던 점이 자기효능감의 증진효과를 가져왔다.</w:t>
      </w:r>
    </w:p>
    <w:p w14:paraId="68ECC9F9" w14:textId="44F3D893" w:rsidR="001A5EBF" w:rsidRPr="00FF4E9E" w:rsidRDefault="001A5EBF"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뿐만 아니라 보드게임에 참여함으로써 또래 친구들과 자연스러운 의사소통을 통해 친밀감을 형성하고, </w:t>
      </w:r>
      <w:r w:rsidR="00263D54" w:rsidRPr="00FF4E9E">
        <w:rPr>
          <w:rFonts w:ascii="Pretendard Light" w:eastAsia="Pretendard Light" w:hAnsi="Pretendard Light" w:cs="Microsoft GothicNeo"/>
        </w:rPr>
        <w:t xml:space="preserve">플레이 형태에 따라 </w:t>
      </w:r>
      <w:r w:rsidRPr="00FF4E9E">
        <w:rPr>
          <w:rFonts w:ascii="Pretendard Light" w:eastAsia="Pretendard Light" w:hAnsi="Pretendard Light" w:cs="Microsoft GothicNeo"/>
        </w:rPr>
        <w:t>팀을 이루어 게임을 하며 친구와 의논하고 함께 하는 것이 관계의 점진적인 향상을 이루며 우울 정도 또한 낮아지는 것을 알 수 있다.</w:t>
      </w:r>
    </w:p>
    <w:p w14:paraId="5F0D34D7" w14:textId="77777777" w:rsidR="001A5EBF" w:rsidRPr="00FF4E9E" w:rsidRDefault="001A5EBF"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따라서 보드게임을 교수 매체로 선정함으로써 학습자의 동기 유발 및 효과적인 학습을 이루고, 주관적인 삶의 만족도와 자아존중감이 낮은 등 심리적으로 취약한 상태에 있는 자립 준비 청소년을 정서적으로 지원하고자 한다.</w:t>
      </w:r>
    </w:p>
    <w:p w14:paraId="7CA93B21" w14:textId="76CEAF81" w:rsidR="00C9434F" w:rsidRPr="00FF4E9E" w:rsidRDefault="00C9434F"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 애플리케이션: 애플리케이션을 통해 학습자는 수동성에서 벗어나 학습 참여의 능동성과 주도성을 가지고 고등사고능력, 자기주도성, 창의성을 효과적으로 배양할 수 있다. 학습촉진 측면에서는 </w:t>
      </w:r>
      <w:r w:rsidR="00E44EDB" w:rsidRPr="00FF4E9E">
        <w:rPr>
          <w:rFonts w:ascii="Pretendard Light" w:eastAsia="Pretendard Light" w:hAnsi="Pretendard Light" w:cs="Microsoft GothicNeo"/>
        </w:rPr>
        <w:t xml:space="preserve">앱 내 </w:t>
      </w:r>
      <w:r w:rsidRPr="00FF4E9E">
        <w:rPr>
          <w:rFonts w:ascii="Pretendard Light" w:eastAsia="Pretendard Light" w:hAnsi="Pretendard Light" w:cs="Microsoft GothicNeo"/>
        </w:rPr>
        <w:t xml:space="preserve">콘텐츠는 경쟁과 소통을 통해 학습에 대한 관심을 자극하고 흥미를 유발하여 학습자의 학습 동기를 촉진할 수 있다. 또한 학습목표 측면에서는 개인 맞춤형 콘텐츠는 학습목표 설정을 통해 자기주도적인 학습을 할 수 있다. </w:t>
      </w:r>
      <w:r w:rsidR="00263D54" w:rsidRPr="00FF4E9E">
        <w:rPr>
          <w:rFonts w:ascii="Pretendard Light" w:eastAsia="Pretendard Light" w:hAnsi="Pretendard Light" w:cs="Microsoft GothicNeo"/>
        </w:rPr>
        <w:br/>
      </w:r>
    </w:p>
    <w:p w14:paraId="7F6F15E7" w14:textId="77777777" w:rsidR="00EB6E4F" w:rsidRDefault="00C9434F" w:rsidP="00B274C8">
      <w:pPr>
        <w:rPr>
          <w:rFonts w:ascii="Pretendard Light" w:eastAsia="Pretendard Light" w:hAnsi="Pretendard Light" w:cs="Microsoft GothicNeo"/>
        </w:rPr>
      </w:pPr>
      <w:r w:rsidRPr="00FF4E9E">
        <w:rPr>
          <w:rFonts w:ascii="Pretendard Light" w:eastAsia="Pretendard Light" w:hAnsi="Pretendard Light" w:cs="Microsoft GothicNeo"/>
        </w:rPr>
        <w:t xml:space="preserve">또한 교육 프로그램이 종료된 이후에도 반복적인 활용이 가능하고, 교육 내용뿐만 아니라 자립에 필요한 정보와 사회적 연결망까지 지원할 수 있다는 장점이 있다. 이러한 기능을 통해 교수자와 학습자의 소통, 학습자와 학습자와의 협력이 가능하며 자기주도학습에 대한 긍정적인 영향을 가질 수 있다. </w:t>
      </w:r>
    </w:p>
    <w:p w14:paraId="479EA49D" w14:textId="77777777" w:rsidR="00EB6E4F" w:rsidRDefault="00EB6E4F" w:rsidP="00B274C8">
      <w:pPr>
        <w:rPr>
          <w:rFonts w:ascii="Pretendard Light" w:eastAsia="Pretendard Light" w:hAnsi="Pretendard Light" w:cs="Microsoft GothicNeo"/>
        </w:rPr>
      </w:pPr>
    </w:p>
    <w:p w14:paraId="0B14BF95" w14:textId="49F7C570" w:rsidR="00EB6E4F" w:rsidRDefault="00263D54" w:rsidP="00B274C8">
      <w:pPr>
        <w:rPr>
          <w:rFonts w:ascii="Pretendard Light" w:eastAsia="Pretendard Light" w:hAnsi="Pretendard Light" w:cs="Microsoft GothicNeo"/>
        </w:rPr>
      </w:pPr>
      <w:r w:rsidRPr="00FF4E9E">
        <w:rPr>
          <w:rFonts w:ascii="Pretendard Light" w:eastAsia="Pretendard Light" w:hAnsi="Pretendard Light" w:cs="Microsoft GothicNeo"/>
        </w:rPr>
        <w:t>- 시</w:t>
      </w:r>
      <w:r w:rsidR="007E39C5" w:rsidRPr="00FF4E9E">
        <w:rPr>
          <w:rFonts w:ascii="Pretendard Light" w:eastAsia="Pretendard Light" w:hAnsi="Pretendard Light" w:cs="Microsoft GothicNeo"/>
        </w:rPr>
        <w:t>뮬</w:t>
      </w:r>
      <w:r w:rsidRPr="00FF4E9E">
        <w:rPr>
          <w:rFonts w:ascii="Pretendard Light" w:eastAsia="Pretendard Light" w:hAnsi="Pretendard Light" w:cs="Microsoft GothicNeo"/>
        </w:rPr>
        <w:t>레이션 게임: 시뮬레이션 게임은 아르바이트 및 근로계약 상황이라는 다소 낯선 상황을</w:t>
      </w:r>
      <w:r w:rsidR="006825A6">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자립준비청년들이 미리 체험해 보고, 해당 상황에 대한 행동 전략을 수립할 수 있다는 장점이 있다.</w:t>
      </w:r>
      <w:r w:rsidRPr="00FF4E9E">
        <w:rPr>
          <w:rFonts w:ascii="Pretendard Light" w:eastAsia="Pretendard Light" w:hAnsi="Pretendard Light" w:cs="Microsoft GothicNeo"/>
        </w:rPr>
        <w:br/>
        <w:t xml:space="preserve">특히, 조별로 협력하여 문제를 해결하는 형태를 통하여 학습자들은 하나의 인물에 몰입하여, 논의를 통해 가장 </w:t>
      </w:r>
      <w:r w:rsidR="00892E82" w:rsidRPr="00FF4E9E">
        <w:rPr>
          <w:rFonts w:ascii="Pretendard Light" w:eastAsia="Pretendard Light" w:hAnsi="Pretendard Light" w:cs="Microsoft GothicNeo"/>
        </w:rPr>
        <w:t xml:space="preserve">합리적인 선택지를 도출하여 결단하는 경험을 제공하여 판단 능력 또한 제고하고자 한다. </w:t>
      </w:r>
      <w:r w:rsidR="00892E82" w:rsidRPr="00FF4E9E">
        <w:rPr>
          <w:rFonts w:ascii="Pretendard Light" w:eastAsia="Pretendard Light" w:hAnsi="Pretendard Light" w:cs="Microsoft GothicNeo"/>
        </w:rPr>
        <w:br/>
      </w:r>
      <w:r w:rsidR="00892E82" w:rsidRPr="00FF4E9E">
        <w:rPr>
          <w:rFonts w:ascii="Pretendard Light" w:eastAsia="Pretendard Light" w:hAnsi="Pretendard Light" w:cs="Microsoft GothicNeo"/>
        </w:rPr>
        <w:lastRenderedPageBreak/>
        <w:t>이 외에도, 일러스트와 애니메이션 효과를 동반한 실감 나는 연출을 통하여 학습자들에게 어렵게</w:t>
      </w:r>
      <w:r w:rsidR="006825A6">
        <w:rPr>
          <w:rFonts w:ascii="Pretendard Light" w:eastAsia="Pretendard Light" w:hAnsi="Pretendard Light" w:cs="Microsoft GothicNeo" w:hint="eastAsia"/>
        </w:rPr>
        <w:t xml:space="preserve"> </w:t>
      </w:r>
      <w:r w:rsidR="00892E82" w:rsidRPr="00FF4E9E">
        <w:rPr>
          <w:rFonts w:ascii="Pretendard Light" w:eastAsia="Pretendard Light" w:hAnsi="Pretendard Light" w:cs="Microsoft GothicNeo"/>
        </w:rPr>
        <w:t>다가올 수 있는 고용노동 및 근로계약 관련 이론을 재미있게 전달하고자 한다. 이와 같은 게임을</w:t>
      </w:r>
      <w:r w:rsidR="006825A6">
        <w:rPr>
          <w:rFonts w:ascii="Pretendard Light" w:eastAsia="Pretendard Light" w:hAnsi="Pretendard Light" w:cs="Microsoft GothicNeo" w:hint="eastAsia"/>
        </w:rPr>
        <w:t xml:space="preserve"> </w:t>
      </w:r>
      <w:r w:rsidR="00892E82" w:rsidRPr="00FF4E9E">
        <w:rPr>
          <w:rFonts w:ascii="Pretendard Light" w:eastAsia="Pretendard Light" w:hAnsi="Pretendard Light" w:cs="Microsoft GothicNeo"/>
        </w:rPr>
        <w:t xml:space="preserve">통해 학습자들은 관련 지식을 완성도 있게 정리하고, 실제 상황에서 적용할 수 있게 된다. </w:t>
      </w:r>
      <w:r w:rsidRPr="00FF4E9E">
        <w:rPr>
          <w:rFonts w:ascii="Pretendard Light" w:eastAsia="Pretendard Light" w:hAnsi="Pretendard Light" w:cs="Microsoft GothicNeo"/>
        </w:rPr>
        <w:br/>
      </w:r>
      <w:r w:rsidRPr="00FF4E9E">
        <w:rPr>
          <w:rFonts w:ascii="Pretendard Light" w:eastAsia="Pretendard Light" w:hAnsi="Pretendard Light" w:cs="Microsoft GothicNeo"/>
        </w:rPr>
        <w:br/>
        <w:t xml:space="preserve">- 워크북: </w:t>
      </w:r>
      <w:r w:rsidR="00114596" w:rsidRPr="00FF4E9E">
        <w:rPr>
          <w:rFonts w:ascii="Pretendard Light" w:eastAsia="Pretendard Light" w:hAnsi="Pretendard Light" w:cs="Microsoft GothicNeo"/>
        </w:rPr>
        <w:t>워크북은</w:t>
      </w:r>
      <w:r w:rsidR="00957C4E" w:rsidRPr="00FF4E9E">
        <w:rPr>
          <w:rFonts w:ascii="Pretendard Light" w:eastAsia="Pretendard Light" w:hAnsi="Pretendard Light" w:cs="Microsoft GothicNeo"/>
        </w:rPr>
        <w:t xml:space="preserve"> 별도의 네트워크 기반 시설이 필요하지 않고 교재에 밑줄을 긋거나 메모를 덧붙이는 등의 학습 보조 활동을 쉽게 할 수 있다. 따라서 학습 도중 간편하게 학습에 대한 활동을 진행할 수 있고, 스스로 답을 생각하는 시간이 길어져 효과적인 자기주도 학습을 유도할 수 있다.</w:t>
      </w:r>
      <w:r w:rsidR="00114596" w:rsidRPr="00FF4E9E">
        <w:rPr>
          <w:rFonts w:ascii="Pretendard Light" w:eastAsia="Pretendard Light" w:hAnsi="Pretendard Light" w:cs="Microsoft GothicNeo"/>
        </w:rPr>
        <w:br/>
      </w:r>
      <w:r w:rsidR="00114596" w:rsidRPr="00FF4E9E">
        <w:rPr>
          <w:rFonts w:ascii="Pretendard Light" w:eastAsia="Pretendard Light" w:hAnsi="Pretendard Light" w:cs="Microsoft GothicNeo"/>
        </w:rPr>
        <w:br/>
        <w:t>이와 더불어, 다양한 금융경제 개념을 직접 쓰고 읽으며 학습해야 하는 &lt;이론 학습 파트&gt;와</w:t>
      </w:r>
      <w:r w:rsidR="00114596" w:rsidRPr="00FF4E9E">
        <w:rPr>
          <w:rFonts w:ascii="Pretendard Light" w:eastAsia="Pretendard Light" w:hAnsi="Pretendard Light" w:cs="Microsoft GothicNeo"/>
        </w:rPr>
        <w:br/>
        <w:t xml:space="preserve">학습한 이론에 기반하여 다양한 활동을 진행하는 &lt;응용 학습 파트&gt;에 이와 같은 매체가 </w:t>
      </w:r>
      <w:r w:rsidR="006825A6">
        <w:rPr>
          <w:rFonts w:ascii="Pretendard Light" w:eastAsia="Pretendard Light" w:hAnsi="Pretendard Light" w:cs="Microsoft GothicNeo" w:hint="eastAsia"/>
        </w:rPr>
        <w:t xml:space="preserve">전반적으로 </w:t>
      </w:r>
      <w:r w:rsidR="00114596" w:rsidRPr="00FF4E9E">
        <w:rPr>
          <w:rFonts w:ascii="Pretendard Light" w:eastAsia="Pretendard Light" w:hAnsi="Pretendard Light" w:cs="Microsoft GothicNeo"/>
        </w:rPr>
        <w:t xml:space="preserve">활용될 수 있다는 특성이 있다. </w:t>
      </w:r>
    </w:p>
    <w:p w14:paraId="2E099B6F" w14:textId="77777777" w:rsidR="00EB6E4F" w:rsidRDefault="00EB6E4F" w:rsidP="00B274C8">
      <w:pPr>
        <w:rPr>
          <w:rFonts w:ascii="Pretendard Light" w:eastAsia="Pretendard Light" w:hAnsi="Pretendard Light" w:cs="Microsoft GothicNeo"/>
        </w:rPr>
      </w:pPr>
    </w:p>
    <w:p w14:paraId="18B0FEB7" w14:textId="360662D0" w:rsidR="001A5EBF" w:rsidRPr="00EB6E4F" w:rsidRDefault="00B344D8"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w:t>
      </w:r>
      <w:r w:rsidR="001A5EBF" w:rsidRPr="00FF4E9E">
        <w:rPr>
          <w:rFonts w:ascii="Pretendard Light" w:eastAsia="Pretendard Light" w:hAnsi="Pretendard Light" w:cs="Microsoft GothicNeo"/>
          <w:b/>
          <w:bCs/>
        </w:rPr>
        <w:t>2) 활용 방안</w:t>
      </w:r>
    </w:p>
    <w:p w14:paraId="59286774" w14:textId="0E4FDACC" w:rsidR="001A5EBF" w:rsidRPr="00FF4E9E" w:rsidRDefault="00C9434F"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t xml:space="preserve">- 보드게임: </w:t>
      </w:r>
      <w:r w:rsidR="001A5EBF" w:rsidRPr="00FF4E9E">
        <w:rPr>
          <w:rFonts w:ascii="Pretendard Light" w:eastAsia="Pretendard Light" w:hAnsi="Pretendard Light" w:cs="Microsoft GothicNeo"/>
        </w:rPr>
        <w:t>보드게임은 4~5명이 1조로 이루어져 활동하는 조별 학습이다. 4차시의 사회제도와 자립수당, 디딤씨앗통장 등 자립지원자원 활용을 학습한 후 보드게임을 이용한 활동을 진행하며 학습자들이 활동을 복기할 수 있게 유도하여 학습 내용이 단순한 지식 전달에 그치는 것이 아닌, 학습자의 태도 변화 및 실질적인 학습을 이룰 수 있도록 한다. 학습자들은 실제 자립준비청년의 사례가 반영된 사건카드와 자립지원제도 관련 요소를 도입함으로써 배운 내용을 현실에 적용하는 연습을 할 수 있으며, 이를 통해 경제적 자립 역량을 기를 수 있다.</w:t>
      </w:r>
    </w:p>
    <w:p w14:paraId="022BB459" w14:textId="51791D51" w:rsidR="00C9434F" w:rsidRPr="00FF4E9E" w:rsidRDefault="00C9434F" w:rsidP="00B274C8">
      <w:pPr>
        <w:rPr>
          <w:rFonts w:ascii="Pretendard Light" w:eastAsia="Pretendard Light" w:hAnsi="Pretendard Light" w:cs="Microsoft GothicNeo"/>
        </w:rPr>
      </w:pPr>
      <w:r w:rsidRPr="00FF4E9E">
        <w:rPr>
          <w:rFonts w:ascii="Pretendard Light" w:eastAsia="Pretendard Light" w:hAnsi="Pretendard Light" w:cs="Microsoft GothicNeo"/>
        </w:rPr>
        <w:t>- 애플리케이션: 학습 커리큘럼 중 각 차시에 해당하는 응용학습을 애플리케이션을 통해 진행할 예정이다. 1차시 및 6차시에서는 사전검사의 개념으로 자립 체크리스트를 시행하며 교육이 끝난 후 이를 다시 실시하여 교육 전후 자립준비도를 비교한다. 또한</w:t>
      </w:r>
      <w:r w:rsidR="00114596" w:rsidRPr="00FF4E9E">
        <w:rPr>
          <w:rFonts w:ascii="Pretendard Light" w:eastAsia="Pretendard Light" w:hAnsi="Pretendard Light" w:cs="Microsoft GothicNeo"/>
        </w:rPr>
        <w:t xml:space="preserve"> 1</w:t>
      </w:r>
      <w:r w:rsidRPr="00FF4E9E">
        <w:rPr>
          <w:rFonts w:ascii="Pretendard Light" w:eastAsia="Pretendard Light" w:hAnsi="Pretendard Light" w:cs="Microsoft GothicNeo"/>
        </w:rPr>
        <w:t xml:space="preserve">차시에서 진행하는 소BTI 검사와 </w:t>
      </w:r>
      <w:r w:rsidR="00114596" w:rsidRPr="00FF4E9E">
        <w:rPr>
          <w:rFonts w:ascii="Pretendard Light" w:eastAsia="Pretendard Light" w:hAnsi="Pretendard Light" w:cs="Microsoft GothicNeo"/>
        </w:rPr>
        <w:t xml:space="preserve">2차시의 </w:t>
      </w:r>
      <w:r w:rsidRPr="00FF4E9E">
        <w:rPr>
          <w:rFonts w:ascii="Pretendard Light" w:eastAsia="Pretendard Light" w:hAnsi="Pretendard Light" w:cs="Microsoft GothicNeo"/>
        </w:rPr>
        <w:t>미래 가계부 작성하기 활동을 진행하며</w:t>
      </w:r>
      <w:r w:rsidR="00114596" w:rsidRPr="00FF4E9E">
        <w:rPr>
          <w:rFonts w:ascii="Pretendard Light" w:eastAsia="Pretendard Light" w:hAnsi="Pretendard Light" w:cs="Microsoft GothicNeo"/>
        </w:rPr>
        <w:t>,</w:t>
      </w:r>
      <w:r w:rsidRPr="00FF4E9E">
        <w:rPr>
          <w:rFonts w:ascii="Pretendard Light" w:eastAsia="Pretendard Light" w:hAnsi="Pretendard Light" w:cs="Microsoft GothicNeo"/>
        </w:rPr>
        <w:t xml:space="preserve"> 가계부 작성 기능은 추후 학습자들이 실생활에서 사용할 수 있다. </w:t>
      </w:r>
      <w:r w:rsidR="00114596" w:rsidRPr="00FF4E9E">
        <w:rPr>
          <w:rFonts w:ascii="Pretendard Light" w:eastAsia="Pretendard Light" w:hAnsi="Pretendard Light" w:cs="Microsoft GothicNeo"/>
        </w:rPr>
        <w:t>2</w:t>
      </w:r>
      <w:r w:rsidRPr="00FF4E9E">
        <w:rPr>
          <w:rFonts w:ascii="Pretendard Light" w:eastAsia="Pretendard Light" w:hAnsi="Pretendard Light" w:cs="Microsoft GothicNeo"/>
        </w:rPr>
        <w:t>차시에서 진행하는 모의 통장 개설 활동을 비롯하여 5차시에서 진행하는 스토리텔링 기반 시뮬레이션 게임 또한 삽입되어 있다.</w:t>
      </w:r>
      <w:r w:rsidRPr="00FF4E9E">
        <w:rPr>
          <w:rFonts w:ascii="Pretendard Light" w:eastAsia="Pretendard Light" w:hAnsi="Pretendard Light" w:cs="Calibri"/>
        </w:rPr>
        <w:t> </w:t>
      </w:r>
    </w:p>
    <w:p w14:paraId="2E36D081" w14:textId="77777777" w:rsidR="00114596" w:rsidRPr="00FF4E9E" w:rsidRDefault="00114596" w:rsidP="00B274C8">
      <w:pPr>
        <w:rPr>
          <w:rFonts w:ascii="Pretendard Light" w:eastAsia="Pretendard Light" w:hAnsi="Pretendard Light" w:cs="Microsoft GothicNeo"/>
        </w:rPr>
      </w:pPr>
    </w:p>
    <w:p w14:paraId="3256D38A" w14:textId="77777777" w:rsidR="00EB6E4F" w:rsidRDefault="00C9434F" w:rsidP="00B274C8">
      <w:pPr>
        <w:rPr>
          <w:rFonts w:ascii="Pretendard Light" w:eastAsia="Pretendard Light" w:hAnsi="Pretendard Light" w:cs="Microsoft GothicNeo"/>
        </w:rPr>
      </w:pPr>
      <w:r w:rsidRPr="00FF4E9E">
        <w:rPr>
          <w:rFonts w:ascii="Pretendard Light" w:eastAsia="Pretendard Light" w:hAnsi="Pretendard Light" w:cs="Microsoft GothicNeo"/>
        </w:rPr>
        <w:t>교육이 종료된 이후에는 진행되고 있는 AI 챗봇을 비롯한 자립지원제도를 쉽게 접근하고 비교할 수 있는 정보 제공의 기능과 자립 준비 청소년들의 커뮤니티를 활성화하여 사회적 자원을 원활히 활용하며 사회적 소통까지 이룰 수 있도록 한다. 또한 커뮤니티를 통해 자립 선배와의 멘토링 및 질의응답을 진행할 수 있으며 여러 소통의 기회를 제공할 수 있다.</w:t>
      </w:r>
      <w:r w:rsidR="00EB6E4F">
        <w:rPr>
          <w:rFonts w:ascii="Pretendard Light" w:eastAsia="Pretendard Light" w:hAnsi="Pretendard Light" w:cs="Microsoft GothicNeo" w:hint="eastAsia"/>
        </w:rPr>
        <w:t xml:space="preserve"> </w:t>
      </w:r>
      <w:r w:rsidRPr="00FF4E9E">
        <w:rPr>
          <w:rFonts w:ascii="Pretendard Light" w:eastAsia="Pretendard Light" w:hAnsi="Pretendard Light" w:cs="Microsoft GothicNeo"/>
        </w:rPr>
        <w:t>커뮤니티에서 우수하게 활동을 했거나 가계부를 꾸준히 작성했을 때 포인트를 제공하며 이는 휴지, 청소도구 등 생필품을 구매할 수 있는 재화와 같이 사용할 수 있다. 이를 통해 학습자의 꾸준한 활동과 사후관리까지 가능하도록 지원한다.</w:t>
      </w:r>
    </w:p>
    <w:p w14:paraId="7E654C3A" w14:textId="77777777" w:rsidR="00EB6E4F" w:rsidRDefault="00EB6E4F" w:rsidP="00B274C8">
      <w:pPr>
        <w:rPr>
          <w:rFonts w:ascii="Pretendard Light" w:eastAsia="Pretendard Light" w:hAnsi="Pretendard Light" w:cs="Microsoft GothicNeo"/>
        </w:rPr>
      </w:pPr>
    </w:p>
    <w:p w14:paraId="40A05239" w14:textId="15EFDCDA" w:rsidR="008C0083" w:rsidRPr="00FF4E9E" w:rsidRDefault="00263D54" w:rsidP="00B274C8">
      <w:pPr>
        <w:rPr>
          <w:rFonts w:ascii="Pretendard Light" w:eastAsia="Pretendard Light" w:hAnsi="Pretendard Light" w:cs="Microsoft GothicNeo"/>
        </w:rPr>
      </w:pPr>
      <w:r w:rsidRPr="00FF4E9E">
        <w:rPr>
          <w:rFonts w:ascii="Pretendard Light" w:eastAsia="Pretendard Light" w:hAnsi="Pretendard Light" w:cs="Microsoft GothicNeo"/>
        </w:rPr>
        <w:lastRenderedPageBreak/>
        <w:t>- 시</w:t>
      </w:r>
      <w:r w:rsidR="006825A6">
        <w:rPr>
          <w:rFonts w:ascii="Pretendard Light" w:eastAsia="Pretendard Light" w:hAnsi="Pretendard Light" w:cs="Microsoft GothicNeo" w:hint="eastAsia"/>
        </w:rPr>
        <w:t>뮬</w:t>
      </w:r>
      <w:r w:rsidRPr="00FF4E9E">
        <w:rPr>
          <w:rFonts w:ascii="Pretendard Light" w:eastAsia="Pretendard Light" w:hAnsi="Pretendard Light" w:cs="Microsoft GothicNeo"/>
        </w:rPr>
        <w:t xml:space="preserve">레이션 게임: </w:t>
      </w:r>
      <w:r w:rsidR="00892E82" w:rsidRPr="00FF4E9E">
        <w:rPr>
          <w:rFonts w:ascii="Pretendard Light" w:eastAsia="Pretendard Light" w:hAnsi="Pretendard Light" w:cs="Microsoft GothicNeo"/>
        </w:rPr>
        <w:t xml:space="preserve">시뮬레이션 게임의 경우, 5차시의 ‘응용 학습’ 활동 중 조별 활동으로써 </w:t>
      </w:r>
      <w:r w:rsidR="00892E82" w:rsidRPr="00FF4E9E">
        <w:rPr>
          <w:rFonts w:ascii="Pretendard Light" w:eastAsia="Pretendard Light" w:hAnsi="Pretendard Light" w:cs="Microsoft GothicNeo"/>
        </w:rPr>
        <w:br/>
        <w:t xml:space="preserve">활용될 예정이다. </w:t>
      </w:r>
      <w:r w:rsidR="00957C4E" w:rsidRPr="00FF4E9E">
        <w:rPr>
          <w:rFonts w:ascii="Pretendard Light" w:eastAsia="Pretendard Light" w:hAnsi="Pretendard Light" w:cs="Microsoft GothicNeo"/>
        </w:rPr>
        <w:t>캐릭터를 활용하여 근로계약 및 고용노동 관련 스토리를 구성하고, 학습자들이</w:t>
      </w:r>
      <w:r w:rsidR="006825A6">
        <w:rPr>
          <w:rFonts w:ascii="Pretendard Light" w:eastAsia="Pretendard Light" w:hAnsi="Pretendard Light" w:cs="Microsoft GothicNeo" w:hint="eastAsia"/>
        </w:rPr>
        <w:t xml:space="preserve"> </w:t>
      </w:r>
      <w:r w:rsidR="00957C4E" w:rsidRPr="00FF4E9E">
        <w:rPr>
          <w:rFonts w:ascii="Pretendard Light" w:eastAsia="Pretendard Light" w:hAnsi="Pretendard Light" w:cs="Microsoft GothicNeo"/>
        </w:rPr>
        <w:t>게임 속 포함된 다양한 선택 상황을 배운 지식을 적용하는 퀴즈를 풀거나, 개인의 신념을 바탕으로</w:t>
      </w:r>
      <w:r w:rsidR="006825A6">
        <w:rPr>
          <w:rFonts w:ascii="Pretendard Light" w:eastAsia="Pretendard Light" w:hAnsi="Pretendard Light" w:cs="Microsoft GothicNeo" w:hint="eastAsia"/>
        </w:rPr>
        <w:t xml:space="preserve"> </w:t>
      </w:r>
      <w:r w:rsidR="00957C4E" w:rsidRPr="00FF4E9E">
        <w:rPr>
          <w:rFonts w:ascii="Pretendard Light" w:eastAsia="Pretendard Light" w:hAnsi="Pretendard Light" w:cs="Microsoft GothicNeo"/>
        </w:rPr>
        <w:t>선택하도록 할 예정이다. 이와 같은 시뮬레이션 게임은 재미 있는 게임 형태를 통해 학습자들의 몰입을 촉진하고, 학습 내용을 복습하며 실전과 유사한 상황에서 응용하도록 하여 행동 전략을 수립하도록 돕는다.</w:t>
      </w:r>
      <w:r w:rsidRPr="00FF4E9E">
        <w:rPr>
          <w:rFonts w:ascii="Pretendard Light" w:eastAsia="Pretendard Light" w:hAnsi="Pretendard Light" w:cs="Microsoft GothicNeo"/>
        </w:rPr>
        <w:br/>
      </w:r>
      <w:r w:rsidRPr="00FF4E9E">
        <w:rPr>
          <w:rFonts w:ascii="Pretendard Light" w:eastAsia="Pretendard Light" w:hAnsi="Pretendard Light" w:cs="Microsoft GothicNeo"/>
        </w:rPr>
        <w:br/>
        <w:t xml:space="preserve">- 워크북: </w:t>
      </w:r>
      <w:r w:rsidR="00114596" w:rsidRPr="00FF4E9E">
        <w:rPr>
          <w:rFonts w:ascii="Pretendard Light" w:eastAsia="Pretendard Light" w:hAnsi="Pretendard Light" w:cs="Microsoft GothicNeo"/>
        </w:rPr>
        <w:t xml:space="preserve">&lt;이론 학습 차시&gt;의 </w:t>
      </w:r>
      <w:r w:rsidR="00957C4E" w:rsidRPr="00FF4E9E">
        <w:rPr>
          <w:rFonts w:ascii="Pretendard Light" w:eastAsia="Pretendard Light" w:hAnsi="Pretendard Light" w:cs="Microsoft GothicNeo"/>
        </w:rPr>
        <w:t xml:space="preserve">대부분의 활동을 </w:t>
      </w:r>
      <w:r w:rsidR="00114596" w:rsidRPr="00FF4E9E">
        <w:rPr>
          <w:rFonts w:ascii="Pretendard Light" w:eastAsia="Pretendard Light" w:hAnsi="Pretendard Light" w:cs="Microsoft GothicNeo"/>
        </w:rPr>
        <w:t>워크북을</w:t>
      </w:r>
      <w:r w:rsidR="00957C4E" w:rsidRPr="00FF4E9E">
        <w:rPr>
          <w:rFonts w:ascii="Pretendard Light" w:eastAsia="Pretendard Light" w:hAnsi="Pretendard Light" w:cs="Microsoft GothicNeo"/>
        </w:rPr>
        <w:t xml:space="preserve"> 통해 진행</w:t>
      </w:r>
      <w:r w:rsidR="00114596" w:rsidRPr="00FF4E9E">
        <w:rPr>
          <w:rFonts w:ascii="Pretendard Light" w:eastAsia="Pretendard Light" w:hAnsi="Pretendard Light" w:cs="Microsoft GothicNeo"/>
        </w:rPr>
        <w:t xml:space="preserve">한다. 이때 다양한 개념을 </w:t>
      </w:r>
      <w:r w:rsidR="00114596" w:rsidRPr="00FF4E9E">
        <w:rPr>
          <w:rFonts w:ascii="Pretendard Light" w:eastAsia="Pretendard Light" w:hAnsi="Pretendard Light" w:cs="Microsoft GothicNeo"/>
          <w:lang w:eastAsia="ko"/>
        </w:rPr>
        <w:t>이해하기</w:t>
      </w:r>
      <w:r w:rsidR="00114596" w:rsidRPr="00FF4E9E">
        <w:rPr>
          <w:rFonts w:ascii="Pretendard Light" w:eastAsia="Pretendard Light" w:hAnsi="Pretendard Light" w:cs="Microsoft GothicNeo"/>
        </w:rPr>
        <w:t xml:space="preserve"> 쉽게 정리하여 제시하고, 추후 이어질 응용 학습의 안내 또한 제공한다.</w:t>
      </w:r>
      <w:r w:rsidR="00957C4E" w:rsidRPr="00FF4E9E">
        <w:rPr>
          <w:rFonts w:ascii="Pretendard Light" w:eastAsia="Pretendard Light" w:hAnsi="Pretendard Light" w:cs="Microsoft GothicNeo"/>
        </w:rPr>
        <w:t xml:space="preserve"> </w:t>
      </w:r>
      <w:r w:rsidR="00114596" w:rsidRPr="00FF4E9E">
        <w:rPr>
          <w:rFonts w:ascii="Pretendard Light" w:eastAsia="Pretendard Light" w:hAnsi="Pretendard Light" w:cs="Microsoft GothicNeo"/>
        </w:rPr>
        <w:br/>
        <w:t xml:space="preserve">응용 학습과 관련하여서 </w:t>
      </w:r>
      <w:r w:rsidR="00957C4E" w:rsidRPr="00FF4E9E">
        <w:rPr>
          <w:rFonts w:ascii="Pretendard Light" w:eastAsia="Pretendard Light" w:hAnsi="Pretendard Light" w:cs="Microsoft GothicNeo"/>
        </w:rPr>
        <w:t>1차시에서는 자립</w:t>
      </w:r>
      <w:r w:rsidR="006825A6">
        <w:rPr>
          <w:rFonts w:ascii="Pretendard Light" w:eastAsia="Pretendard Light" w:hAnsi="Pretendard Light" w:cs="Microsoft GothicNeo" w:hint="eastAsia"/>
        </w:rPr>
        <w:t xml:space="preserve"> </w:t>
      </w:r>
      <w:r w:rsidR="00957C4E" w:rsidRPr="00FF4E9E">
        <w:rPr>
          <w:rFonts w:ascii="Pretendard Light" w:eastAsia="Pretendard Light" w:hAnsi="Pretendard Light" w:cs="Microsoft GothicNeo"/>
        </w:rPr>
        <w:t xml:space="preserve">키워드맵 그리기, </w:t>
      </w:r>
      <w:r w:rsidR="00114596" w:rsidRPr="00FF4E9E">
        <w:rPr>
          <w:rFonts w:ascii="Pretendard Light" w:eastAsia="Pretendard Light" w:hAnsi="Pretendard Light" w:cs="Microsoft GothicNeo"/>
        </w:rPr>
        <w:t>2</w:t>
      </w:r>
      <w:r w:rsidR="00957C4E" w:rsidRPr="00FF4E9E">
        <w:rPr>
          <w:rFonts w:ascii="Pretendard Light" w:eastAsia="Pretendard Light" w:hAnsi="Pretendard Light" w:cs="Microsoft GothicNeo"/>
        </w:rPr>
        <w:t>차시에서는 나에게 적합한 통장 개설하기,</w:t>
      </w:r>
      <w:r w:rsidR="00114596" w:rsidRPr="00FF4E9E">
        <w:rPr>
          <w:rFonts w:ascii="Pretendard Light" w:eastAsia="Pretendard Light" w:hAnsi="Pretendard Light" w:cs="Microsoft GothicNeo"/>
        </w:rPr>
        <w:t xml:space="preserve"> </w:t>
      </w:r>
      <w:r w:rsidR="00957C4E" w:rsidRPr="00FF4E9E">
        <w:rPr>
          <w:rFonts w:ascii="Pretendard Light" w:eastAsia="Pretendard Light" w:hAnsi="Pretendard Light" w:cs="Microsoft GothicNeo"/>
        </w:rPr>
        <w:t xml:space="preserve">5차시의 근로계약서에서 잘못된 조항 찾기 등의 </w:t>
      </w:r>
      <w:r w:rsidR="00114596" w:rsidRPr="00FF4E9E">
        <w:rPr>
          <w:rFonts w:ascii="Pretendard Light" w:eastAsia="Pretendard Light" w:hAnsi="Pretendard Light" w:cs="Microsoft GothicNeo"/>
        </w:rPr>
        <w:t>활동</w:t>
      </w:r>
      <w:r w:rsidR="00957C4E" w:rsidRPr="00FF4E9E">
        <w:rPr>
          <w:rFonts w:ascii="Pretendard Light" w:eastAsia="Pretendard Light" w:hAnsi="Pretendard Light" w:cs="Microsoft GothicNeo"/>
        </w:rPr>
        <w:t xml:space="preserve">을 진행한다. </w:t>
      </w:r>
      <w:r w:rsidR="00114596" w:rsidRPr="00FF4E9E">
        <w:rPr>
          <w:rFonts w:ascii="Pretendard Light" w:eastAsia="Pretendard Light" w:hAnsi="Pretendard Light" w:cs="Microsoft GothicNeo"/>
        </w:rPr>
        <w:t>워크북</w:t>
      </w:r>
      <w:r w:rsidR="00957C4E" w:rsidRPr="00FF4E9E">
        <w:rPr>
          <w:rFonts w:ascii="Pretendard Light" w:eastAsia="Pretendard Light" w:hAnsi="Pretendard Light" w:cs="Microsoft GothicNeo"/>
        </w:rPr>
        <w:t xml:space="preserve"> 활용한 활동을 바탕으로 교</w:t>
      </w:r>
      <w:r w:rsidR="00114596" w:rsidRPr="00FF4E9E">
        <w:rPr>
          <w:rFonts w:ascii="Pretendard Light" w:eastAsia="Pretendard Light" w:hAnsi="Pretendard Light" w:cs="Microsoft GothicNeo"/>
        </w:rPr>
        <w:t>강</w:t>
      </w:r>
      <w:r w:rsidR="00957C4E" w:rsidRPr="00FF4E9E">
        <w:rPr>
          <w:rFonts w:ascii="Pretendard Light" w:eastAsia="Pretendard Light" w:hAnsi="Pretendard Light" w:cs="Microsoft GothicNeo"/>
        </w:rPr>
        <w:t xml:space="preserve">사의 피드백을 제공하고, 추후 </w:t>
      </w:r>
      <w:r w:rsidR="00114596" w:rsidRPr="00FF4E9E">
        <w:rPr>
          <w:rFonts w:ascii="Pretendard Light" w:eastAsia="Pretendard Light" w:hAnsi="Pretendard Light" w:cs="Microsoft GothicNeo"/>
        </w:rPr>
        <w:t>자기주도적 복습</w:t>
      </w:r>
      <w:r w:rsidR="00957C4E" w:rsidRPr="00FF4E9E">
        <w:rPr>
          <w:rFonts w:ascii="Pretendard Light" w:eastAsia="Pretendard Light" w:hAnsi="Pretendard Light" w:cs="Microsoft GothicNeo"/>
        </w:rPr>
        <w:t xml:space="preserve"> 자료로 활용하는 등 후속 </w:t>
      </w:r>
      <w:r w:rsidR="00114596" w:rsidRPr="00FF4E9E">
        <w:rPr>
          <w:rFonts w:ascii="Pretendard Light" w:eastAsia="Pretendard Light" w:hAnsi="Pretendard Light" w:cs="Microsoft GothicNeo"/>
        </w:rPr>
        <w:t>활동</w:t>
      </w:r>
      <w:r w:rsidR="00957C4E" w:rsidRPr="00FF4E9E">
        <w:rPr>
          <w:rFonts w:ascii="Pretendard Light" w:eastAsia="Pretendard Light" w:hAnsi="Pretendard Light" w:cs="Microsoft GothicNeo"/>
        </w:rPr>
        <w:t xml:space="preserve">과 연계가 가능하다. </w:t>
      </w:r>
    </w:p>
    <w:p w14:paraId="6907B5F3" w14:textId="207B2E6F" w:rsidR="00BD0FFD" w:rsidRPr="00FF4E9E" w:rsidRDefault="00BD0FFD"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rPr>
        <w:br w:type="page"/>
      </w:r>
    </w:p>
    <w:p w14:paraId="66464DE8" w14:textId="77777777" w:rsidR="00BD0FFD" w:rsidRPr="00EB6E4F" w:rsidRDefault="00BD0FFD" w:rsidP="00B274C8">
      <w:pPr>
        <w:spacing w:before="240" w:after="240"/>
        <w:rPr>
          <w:rFonts w:ascii="Pretendard Medium" w:eastAsia="Pretendard Medium" w:hAnsi="Pretendard Medium" w:cs="Microsoft GothicNeo"/>
          <w:b/>
          <w:bCs/>
          <w:sz w:val="24"/>
          <w:szCs w:val="24"/>
        </w:rPr>
      </w:pPr>
      <w:r w:rsidRPr="00EB6E4F">
        <w:rPr>
          <w:rFonts w:ascii="Pretendard Medium" w:eastAsia="Pretendard Medium" w:hAnsi="Pretendard Medium" w:cs="Microsoft GothicNeo"/>
          <w:b/>
          <w:bCs/>
          <w:sz w:val="24"/>
          <w:szCs w:val="24"/>
        </w:rPr>
        <w:lastRenderedPageBreak/>
        <w:t>5. 프로그램 평가</w:t>
      </w:r>
    </w:p>
    <w:p w14:paraId="71A47517" w14:textId="75661896" w:rsidR="00DC0D79" w:rsidRPr="00EB6E4F" w:rsidRDefault="00181E8C" w:rsidP="00B274C8">
      <w:pPr>
        <w:pBdr>
          <w:top w:val="nil"/>
          <w:left w:val="nil"/>
          <w:bottom w:val="nil"/>
          <w:right w:val="nil"/>
          <w:between w:val="nil"/>
        </w:pBdr>
        <w:rPr>
          <w:rFonts w:ascii="Pretendard Light" w:eastAsia="Pretendard Light" w:hAnsi="Pretendard Light" w:cs="Microsoft GothicNeo"/>
          <w:b/>
          <w:bCs/>
          <w:sz w:val="24"/>
          <w:szCs w:val="24"/>
        </w:rPr>
      </w:pPr>
      <w:r w:rsidRPr="00EB6E4F">
        <w:rPr>
          <w:rFonts w:ascii="Pretendard Light" w:eastAsia="Pretendard Light" w:hAnsi="Pretendard Light" w:cs="Microsoft GothicNeo"/>
          <w:b/>
          <w:bCs/>
          <w:sz w:val="24"/>
          <w:szCs w:val="24"/>
        </w:rPr>
        <w:t>1) 프로그램 평가</w:t>
      </w:r>
    </w:p>
    <w:p w14:paraId="3227AAC1" w14:textId="0657CEC8" w:rsidR="00BD0FFD" w:rsidRPr="00FF4E9E" w:rsidRDefault="00181E8C" w:rsidP="00B274C8">
      <w:pPr>
        <w:pBdr>
          <w:top w:val="nil"/>
          <w:left w:val="nil"/>
          <w:bottom w:val="nil"/>
          <w:right w:val="nil"/>
          <w:between w:val="nil"/>
        </w:pBdr>
        <w:rPr>
          <w:rFonts w:ascii="Pretendard Light" w:eastAsia="Pretendard Light" w:hAnsi="Pretendard Light" w:cs="Microsoft GothicNeo"/>
          <w:b/>
          <w:bCs/>
        </w:rPr>
      </w:pPr>
      <w:r w:rsidRPr="00FF4E9E">
        <w:rPr>
          <w:rFonts w:ascii="Pretendard Light" w:eastAsia="Pretendard Light" w:hAnsi="Pretendard Light" w:cs="Microsoft GothicNeo"/>
          <w:b/>
          <w:bCs/>
        </w:rPr>
        <w:t>(</w:t>
      </w:r>
      <w:r w:rsidR="00BD0FFD" w:rsidRPr="00FF4E9E">
        <w:rPr>
          <w:rFonts w:ascii="Pretendard Light" w:eastAsia="Pretendard Light" w:hAnsi="Pretendard Light" w:cs="Microsoft GothicNeo"/>
          <w:b/>
          <w:bCs/>
        </w:rPr>
        <w:t>1) 자립체크리스트 - ‘네스텝’ 자립준비도 기준 설정</w:t>
      </w:r>
    </w:p>
    <w:p w14:paraId="7D49156F" w14:textId="77777777" w:rsidR="00C64923"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자립준비도의 개념 및 정의</w:t>
      </w:r>
      <w:r w:rsidR="00C64923" w:rsidRPr="00FF4E9E">
        <w:rPr>
          <w:rFonts w:ascii="Pretendard Light" w:eastAsia="Pretendard Light" w:hAnsi="Pretendard Light" w:cs="Microsoft GothicNeo"/>
        </w:rPr>
        <w:br/>
      </w:r>
      <w:r w:rsidR="00BD0FFD" w:rsidRPr="00FF4E9E">
        <w:rPr>
          <w:rFonts w:ascii="Pretendard Light" w:eastAsia="Pretendard Light" w:hAnsi="Pretendard Light" w:cs="Microsoft GothicNeo"/>
          <w:b/>
        </w:rPr>
        <w:t>자립준비도</w:t>
      </w:r>
      <w:r w:rsidR="00BD0FFD" w:rsidRPr="00FF4E9E">
        <w:rPr>
          <w:rFonts w:ascii="Pretendard Light" w:eastAsia="Pretendard Light" w:hAnsi="Pretendard Light" w:cs="Microsoft GothicNeo"/>
        </w:rPr>
        <w:t xml:space="preserve">란 보호시설(보육원 등)에서 생활하던 아동, 청소년이 퇴소하여 </w:t>
      </w:r>
      <w:r w:rsidR="00BD0FFD" w:rsidRPr="00FF4E9E">
        <w:rPr>
          <w:rFonts w:ascii="Pretendard Light" w:eastAsia="Pretendard Light" w:hAnsi="Pretendard Light" w:cs="Microsoft GothicNeo"/>
          <w:b/>
        </w:rPr>
        <w:t>홀로 서기 위해 필요한 다양한 능력과 자원을 얼마나 갖추었는지</w:t>
      </w:r>
      <w:r w:rsidR="00BD0FFD" w:rsidRPr="00FF4E9E">
        <w:rPr>
          <w:rFonts w:ascii="Pretendard Light" w:eastAsia="Pretendard Light" w:hAnsi="Pretendard Light" w:cs="Microsoft GothicNeo"/>
        </w:rPr>
        <w:t xml:space="preserve">를 나타내는 정도를 말한다. 즉 경제적 능력, 생활기술, 심리, 정서적 안정, 사회적 관계망 등 </w:t>
      </w:r>
      <w:r w:rsidR="00BD0FFD" w:rsidRPr="00FF4E9E">
        <w:rPr>
          <w:rFonts w:ascii="Pretendard Light" w:eastAsia="Pretendard Light" w:hAnsi="Pretendard Light" w:cs="Microsoft GothicNeo"/>
          <w:b/>
        </w:rPr>
        <w:t>독립생활에 필요한 요소들을 종합적으로 준비한 수준</w:t>
      </w:r>
      <w:r w:rsidR="00BD0FFD" w:rsidRPr="00FF4E9E">
        <w:rPr>
          <w:rFonts w:ascii="Pretendard Light" w:eastAsia="Pretendard Light" w:hAnsi="Pretendard Light" w:cs="Microsoft GothicNeo"/>
        </w:rPr>
        <w:t xml:space="preserve">을 의미한다. 이러한 자립준비도는 단일한 지표가 아니라 </w:t>
      </w:r>
      <w:r w:rsidR="00BD0FFD" w:rsidRPr="00FF4E9E">
        <w:rPr>
          <w:rFonts w:ascii="Pretendard Light" w:eastAsia="Pretendard Light" w:hAnsi="Pretendard Light" w:cs="Microsoft GothicNeo"/>
          <w:b/>
        </w:rPr>
        <w:t>여러 영역에서의 준비 상태</w:t>
      </w:r>
      <w:r w:rsidR="00BD0FFD" w:rsidRPr="00FF4E9E">
        <w:rPr>
          <w:rFonts w:ascii="Pretendard Light" w:eastAsia="Pretendard Light" w:hAnsi="Pretendard Light" w:cs="Microsoft GothicNeo"/>
        </w:rPr>
        <w:t xml:space="preserve">로 파악되며, 독립생활 기술, 학업, 취업, 주거, 건강, 사회적 지지체계 등 </w:t>
      </w:r>
      <w:r w:rsidR="00BD0FFD" w:rsidRPr="00FF4E9E">
        <w:rPr>
          <w:rFonts w:ascii="Pretendard Light" w:eastAsia="Pretendard Light" w:hAnsi="Pretendard Light" w:cs="Microsoft GothicNeo"/>
          <w:b/>
        </w:rPr>
        <w:t>다양한 영역에 걸친 자립계획의 수행 정도</w:t>
      </w:r>
      <w:r w:rsidR="00BD0FFD" w:rsidRPr="00FF4E9E">
        <w:rPr>
          <w:rFonts w:ascii="Pretendard Light" w:eastAsia="Pretendard Light" w:hAnsi="Pretendard Light" w:cs="Microsoft GothicNeo"/>
        </w:rPr>
        <w:t>로 평가되어야 한다.</w:t>
      </w:r>
    </w:p>
    <w:p w14:paraId="1572B1FE" w14:textId="77777777" w:rsidR="008C0083" w:rsidRPr="00FF4E9E" w:rsidRDefault="008C0083" w:rsidP="00B274C8">
      <w:pPr>
        <w:pBdr>
          <w:top w:val="nil"/>
          <w:left w:val="nil"/>
          <w:bottom w:val="nil"/>
          <w:right w:val="nil"/>
          <w:between w:val="nil"/>
        </w:pBdr>
        <w:rPr>
          <w:rFonts w:ascii="Pretendard Light" w:eastAsia="Pretendard Light" w:hAnsi="Pretendard Light" w:cs="Microsoft GothicNeo"/>
        </w:rPr>
      </w:pPr>
    </w:p>
    <w:p w14:paraId="412F1CCD" w14:textId="77777777" w:rsidR="00EB6E4F"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bCs/>
        </w:rPr>
        <w:t>-</w:t>
      </w:r>
      <w:r w:rsidR="00BD0FFD" w:rsidRPr="00FF4E9E">
        <w:rPr>
          <w:rFonts w:ascii="Pretendard Light" w:eastAsia="Pretendard Light" w:hAnsi="Pretendard Light" w:cs="Microsoft GothicNeo"/>
          <w:bCs/>
        </w:rPr>
        <w:t xml:space="preserve"> 자립준비도 평가의 주요 영역</w:t>
      </w:r>
      <w:r w:rsidR="00BD0FFD" w:rsidRPr="00FF4E9E">
        <w:rPr>
          <w:rFonts w:ascii="Pretendard Light" w:eastAsia="Pretendard Light" w:hAnsi="Pretendard Light" w:cs="Microsoft GothicNeo"/>
          <w:b/>
        </w:rPr>
        <w:br/>
      </w:r>
      <w:r w:rsidR="00BD0FFD" w:rsidRPr="00FF4E9E">
        <w:rPr>
          <w:rFonts w:ascii="Pretendard Light" w:eastAsia="Pretendard Light" w:hAnsi="Pretendard Light" w:cs="Microsoft GothicNeo"/>
        </w:rPr>
        <w:t xml:space="preserve">자립준비도를 평가할 때는 </w:t>
      </w:r>
      <w:r w:rsidR="00BD0FFD" w:rsidRPr="00FF4E9E">
        <w:rPr>
          <w:rFonts w:ascii="Pretendard Light" w:eastAsia="Pretendard Light" w:hAnsi="Pretendard Light" w:cs="Microsoft GothicNeo"/>
          <w:b/>
        </w:rPr>
        <w:t>여러 핵심 영역별로</w:t>
      </w:r>
      <w:r w:rsidR="00BD0FFD" w:rsidRPr="00FF4E9E">
        <w:rPr>
          <w:rFonts w:ascii="Pretendard Light" w:eastAsia="Pretendard Light" w:hAnsi="Pretendard Light" w:cs="Microsoft GothicNeo"/>
        </w:rPr>
        <w:t xml:space="preserve"> 아동의 역량과 준비 상태를 진단한다. </w:t>
      </w:r>
    </w:p>
    <w:p w14:paraId="544A90B1" w14:textId="657E8131" w:rsidR="00892E82"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일반적으로 아래와 같은 평가 영역이 고려된다</w:t>
      </w:r>
      <w:r w:rsidR="00892E82" w:rsidRPr="00FF4E9E">
        <w:rPr>
          <w:rFonts w:ascii="Pretendard Light" w:eastAsia="Pretendard Light" w:hAnsi="Pretendard Light" w:cs="Microsoft GothicNeo"/>
        </w:rPr>
        <w:t>.</w:t>
      </w:r>
      <w:r w:rsidR="00892E82" w:rsidRPr="00FF4E9E">
        <w:rPr>
          <w:rFonts w:ascii="Pretendard Light" w:eastAsia="Pretendard Light" w:hAnsi="Pretendard Light" w:cs="Microsoft GothicNeo"/>
        </w:rPr>
        <w:br/>
      </w:r>
    </w:p>
    <w:tbl>
      <w:tblPr>
        <w:tblStyle w:val="af"/>
        <w:tblW w:w="0" w:type="auto"/>
        <w:tblLook w:val="04A0" w:firstRow="1" w:lastRow="0" w:firstColumn="1" w:lastColumn="0" w:noHBand="0" w:noVBand="1"/>
      </w:tblPr>
      <w:tblGrid>
        <w:gridCol w:w="2118"/>
        <w:gridCol w:w="6901"/>
      </w:tblGrid>
      <w:tr w:rsidR="00892E82" w:rsidRPr="00FF4E9E" w14:paraId="5F18FEFC" w14:textId="77777777" w:rsidTr="00227F03">
        <w:tc>
          <w:tcPr>
            <w:tcW w:w="1980" w:type="dxa"/>
            <w:shd w:val="clear" w:color="auto" w:fill="EAF1DD" w:themeFill="accent3" w:themeFillTint="33"/>
          </w:tcPr>
          <w:p w14:paraId="7171D864" w14:textId="58F4EB91"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일상생활기술</w:t>
            </w:r>
          </w:p>
        </w:tc>
        <w:tc>
          <w:tcPr>
            <w:tcW w:w="7039" w:type="dxa"/>
          </w:tcPr>
          <w:p w14:paraId="37875D74" w14:textId="5F76C3EC"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일상생활에 필요한 요리, 집 관리, 의복 관리 등 기술 습득</w:t>
            </w:r>
          </w:p>
        </w:tc>
      </w:tr>
      <w:tr w:rsidR="00892E82" w:rsidRPr="00FF4E9E" w14:paraId="14965C49" w14:textId="77777777" w:rsidTr="00227F03">
        <w:tc>
          <w:tcPr>
            <w:tcW w:w="1980" w:type="dxa"/>
            <w:shd w:val="clear" w:color="auto" w:fill="EAF1DD" w:themeFill="accent3" w:themeFillTint="33"/>
          </w:tcPr>
          <w:p w14:paraId="5CFAED33" w14:textId="24BE959F"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지역사회자원활용기술</w:t>
            </w:r>
          </w:p>
        </w:tc>
        <w:tc>
          <w:tcPr>
            <w:tcW w:w="7039" w:type="dxa"/>
          </w:tcPr>
          <w:p w14:paraId="216AADB2" w14:textId="4E240E7C"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지역 내 활용 가능한 서비스, 공공기관, 여가생활, </w:t>
            </w:r>
            <w:r w:rsidRPr="00FF4E9E">
              <w:rPr>
                <w:rFonts w:ascii="Pretendard Light" w:eastAsia="Pretendard Light" w:hAnsi="Pretendard Light" w:cs="Microsoft GothicNeo"/>
                <w:szCs w:val="22"/>
              </w:rPr>
              <w:br/>
              <w:t>문화시설 활용 기술 습득</w:t>
            </w:r>
          </w:p>
        </w:tc>
      </w:tr>
      <w:tr w:rsidR="00892E82" w:rsidRPr="00FF4E9E" w14:paraId="6D3B6866" w14:textId="77777777" w:rsidTr="00227F03">
        <w:tc>
          <w:tcPr>
            <w:tcW w:w="1980" w:type="dxa"/>
            <w:shd w:val="clear" w:color="auto" w:fill="EAF1DD" w:themeFill="accent3" w:themeFillTint="33"/>
          </w:tcPr>
          <w:p w14:paraId="675F0F18" w14:textId="63CC0E90"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자기관리기술</w:t>
            </w:r>
          </w:p>
        </w:tc>
        <w:tc>
          <w:tcPr>
            <w:tcW w:w="7039" w:type="dxa"/>
          </w:tcPr>
          <w:p w14:paraId="44D2FCDC" w14:textId="50EF6045"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개인위생관리, 건강관리, 응급처치 방법, 성교육, </w:t>
            </w:r>
            <w:r w:rsidRPr="00FF4E9E">
              <w:rPr>
                <w:rFonts w:ascii="Pretendard Light" w:eastAsia="Pretendard Light" w:hAnsi="Pretendard Light" w:cs="Microsoft GothicNeo"/>
                <w:szCs w:val="22"/>
              </w:rPr>
              <w:br/>
              <w:t>사기 예방 교육을 통한 자기관리 기술 습득</w:t>
            </w:r>
          </w:p>
        </w:tc>
      </w:tr>
      <w:tr w:rsidR="00892E82" w:rsidRPr="00FF4E9E" w14:paraId="19A3E534" w14:textId="77777777" w:rsidTr="00227F03">
        <w:tc>
          <w:tcPr>
            <w:tcW w:w="1980" w:type="dxa"/>
            <w:shd w:val="clear" w:color="auto" w:fill="EAF1DD" w:themeFill="accent3" w:themeFillTint="33"/>
          </w:tcPr>
          <w:p w14:paraId="1B210126" w14:textId="7214AFDD"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사회적기술</w:t>
            </w:r>
          </w:p>
        </w:tc>
        <w:tc>
          <w:tcPr>
            <w:tcW w:w="7039" w:type="dxa"/>
          </w:tcPr>
          <w:p w14:paraId="5C35DE74" w14:textId="2B5BB5B2"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감정 다루기, 의사소통 기술, 대인관계 기술 습득, 봉사활동을 통한</w:t>
            </w:r>
            <w:r w:rsidRPr="00FF4E9E">
              <w:rPr>
                <w:rFonts w:ascii="Pretendard Light" w:eastAsia="Pretendard Light" w:hAnsi="Pretendard Light" w:cs="Microsoft GothicNeo"/>
                <w:szCs w:val="22"/>
              </w:rPr>
              <w:br/>
              <w:t>사회 구성원으로서의 학습 효과</w:t>
            </w:r>
          </w:p>
        </w:tc>
      </w:tr>
      <w:tr w:rsidR="00892E82" w:rsidRPr="00FF4E9E" w14:paraId="729F3638" w14:textId="77777777" w:rsidTr="00227F03">
        <w:tc>
          <w:tcPr>
            <w:tcW w:w="1980" w:type="dxa"/>
            <w:shd w:val="clear" w:color="auto" w:fill="EAF1DD" w:themeFill="accent3" w:themeFillTint="33"/>
          </w:tcPr>
          <w:p w14:paraId="3F9CC64B" w14:textId="603BDFDA"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자산관리기술</w:t>
            </w:r>
          </w:p>
        </w:tc>
        <w:tc>
          <w:tcPr>
            <w:tcW w:w="7039" w:type="dxa"/>
          </w:tcPr>
          <w:p w14:paraId="7C70133E" w14:textId="25F0EF60"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교육을 통한 올바른 경제 관념 형성, 효율적인 용돈 관리, </w:t>
            </w:r>
            <w:r w:rsidRPr="00FF4E9E">
              <w:rPr>
                <w:rFonts w:ascii="Pretendard Light" w:eastAsia="Pretendard Light" w:hAnsi="Pretendard Light" w:cs="Microsoft GothicNeo"/>
                <w:szCs w:val="22"/>
              </w:rPr>
              <w:br/>
              <w:t>자립 후 살림살이 기술 습득 등</w:t>
            </w:r>
          </w:p>
        </w:tc>
      </w:tr>
      <w:tr w:rsidR="00892E82" w:rsidRPr="00FF4E9E" w14:paraId="5A9C9A29" w14:textId="77777777" w:rsidTr="00227F03">
        <w:tc>
          <w:tcPr>
            <w:tcW w:w="1980" w:type="dxa"/>
            <w:shd w:val="clear" w:color="auto" w:fill="EAF1DD" w:themeFill="accent3" w:themeFillTint="33"/>
          </w:tcPr>
          <w:p w14:paraId="60EFF68E" w14:textId="36E5FDBF"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진로탐색기술</w:t>
            </w:r>
          </w:p>
        </w:tc>
        <w:tc>
          <w:tcPr>
            <w:tcW w:w="7039" w:type="dxa"/>
          </w:tcPr>
          <w:p w14:paraId="70D29B4C" w14:textId="4B2C435D"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 xml:space="preserve">직업에 </w:t>
            </w:r>
            <w:r w:rsidR="006825A6">
              <w:rPr>
                <w:rFonts w:ascii="Pretendard Light" w:eastAsia="Pretendard Light" w:hAnsi="Pretendard Light" w:cs="Microsoft GothicNeo" w:hint="eastAsia"/>
                <w:szCs w:val="22"/>
              </w:rPr>
              <w:t>대</w:t>
            </w:r>
            <w:r w:rsidRPr="00FF4E9E">
              <w:rPr>
                <w:rFonts w:ascii="Pretendard Light" w:eastAsia="Pretendard Light" w:hAnsi="Pretendard Light" w:cs="Microsoft GothicNeo"/>
                <w:szCs w:val="22"/>
              </w:rPr>
              <w:t>한 이해, 진로 적성 검사, 진학 및 직업 탐색,</w:t>
            </w:r>
            <w:r w:rsidRPr="00FF4E9E">
              <w:rPr>
                <w:rFonts w:ascii="Pretendard Light" w:eastAsia="Pretendard Light" w:hAnsi="Pretendard Light" w:cs="Microsoft GothicNeo"/>
                <w:szCs w:val="22"/>
              </w:rPr>
              <w:br/>
              <w:t>취창업 계획 세우기, 이력서 작성 기술 등 습득</w:t>
            </w:r>
          </w:p>
        </w:tc>
      </w:tr>
      <w:tr w:rsidR="00892E82" w:rsidRPr="00FF4E9E" w14:paraId="47D8FABC" w14:textId="77777777" w:rsidTr="00227F03">
        <w:tc>
          <w:tcPr>
            <w:tcW w:w="1980" w:type="dxa"/>
            <w:shd w:val="clear" w:color="auto" w:fill="EAF1DD" w:themeFill="accent3" w:themeFillTint="33"/>
          </w:tcPr>
          <w:p w14:paraId="44D2F1EF" w14:textId="23EFB383"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직업생활기술</w:t>
            </w:r>
          </w:p>
        </w:tc>
        <w:tc>
          <w:tcPr>
            <w:tcW w:w="7039" w:type="dxa"/>
          </w:tcPr>
          <w:p w14:paraId="6B982BE6" w14:textId="64412D91"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직장인 되는 법, 즐겁게 일하기 등 직장생활기술 습득</w:t>
            </w:r>
          </w:p>
        </w:tc>
      </w:tr>
      <w:tr w:rsidR="00892E82" w:rsidRPr="00FF4E9E" w14:paraId="4DE17B72" w14:textId="77777777" w:rsidTr="00227F03">
        <w:tc>
          <w:tcPr>
            <w:tcW w:w="1980" w:type="dxa"/>
            <w:shd w:val="clear" w:color="auto" w:fill="EAF1DD" w:themeFill="accent3" w:themeFillTint="33"/>
          </w:tcPr>
          <w:p w14:paraId="6A17D297" w14:textId="11792123"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사회진출기술</w:t>
            </w:r>
          </w:p>
        </w:tc>
        <w:tc>
          <w:tcPr>
            <w:tcW w:w="7039" w:type="dxa"/>
          </w:tcPr>
          <w:p w14:paraId="2EF6D1F5" w14:textId="762A95AB" w:rsidR="00892E82" w:rsidRPr="00FF4E9E" w:rsidRDefault="00892E82" w:rsidP="00B274C8">
            <w:pPr>
              <w:spacing w:line="276" w:lineRule="auto"/>
              <w:rPr>
                <w:rFonts w:ascii="Pretendard Light" w:eastAsia="Pretendard Light" w:hAnsi="Pretendard Light" w:cs="Microsoft GothicNeo"/>
                <w:szCs w:val="22"/>
              </w:rPr>
            </w:pPr>
            <w:r w:rsidRPr="00FF4E9E">
              <w:rPr>
                <w:rFonts w:ascii="Pretendard Light" w:eastAsia="Pretendard Light" w:hAnsi="Pretendard Light" w:cs="Microsoft GothicNeo"/>
                <w:szCs w:val="22"/>
              </w:rPr>
              <w:t>새로운 시작을 향한 출발, 집 구하기, 계약, 이사 등 거주지 마련법 습득</w:t>
            </w:r>
          </w:p>
        </w:tc>
      </w:tr>
    </w:tbl>
    <w:p w14:paraId="52481972" w14:textId="3C4CD45F" w:rsidR="00C64923" w:rsidRDefault="00957C4E"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rPr>
        <w:br/>
      </w:r>
      <w:r w:rsidR="00BD0FFD" w:rsidRPr="00FF4E9E">
        <w:rPr>
          <w:rFonts w:ascii="Pretendard Light" w:eastAsia="Pretendard Light" w:hAnsi="Pretendard Light" w:cs="Microsoft GothicNeo"/>
        </w:rPr>
        <w:t xml:space="preserve">이처럼 자립준비도는 </w:t>
      </w:r>
      <w:r w:rsidR="00BD0FFD" w:rsidRPr="00FF4E9E">
        <w:rPr>
          <w:rFonts w:ascii="Pretendard Light" w:eastAsia="Pretendard Light" w:hAnsi="Pretendard Light" w:cs="Microsoft GothicNeo"/>
          <w:b/>
        </w:rPr>
        <w:t>경제</w:t>
      </w:r>
      <w:r w:rsidR="00BD0FFD" w:rsidRPr="00FF4E9E">
        <w:rPr>
          <w:rFonts w:ascii="Pretendard Light" w:eastAsia="Pretendard Light" w:hAnsi="Pretendard Light" w:cs="Microsoft GothicNeo"/>
        </w:rPr>
        <w:t xml:space="preserve">, </w:t>
      </w:r>
      <w:r w:rsidR="00BD0FFD" w:rsidRPr="00FF4E9E">
        <w:rPr>
          <w:rFonts w:ascii="Pretendard Light" w:eastAsia="Pretendard Light" w:hAnsi="Pretendard Light" w:cs="Microsoft GothicNeo"/>
          <w:b/>
        </w:rPr>
        <w:t>사회</w:t>
      </w:r>
      <w:r w:rsidR="00BD0FFD" w:rsidRPr="00FF4E9E">
        <w:rPr>
          <w:rFonts w:ascii="Pretendard Light" w:eastAsia="Pretendard Light" w:hAnsi="Pretendard Light" w:cs="Microsoft GothicNeo"/>
        </w:rPr>
        <w:t xml:space="preserve">, </w:t>
      </w:r>
      <w:r w:rsidR="00BD0FFD" w:rsidRPr="00FF4E9E">
        <w:rPr>
          <w:rFonts w:ascii="Pretendard Light" w:eastAsia="Pretendard Light" w:hAnsi="Pretendard Light" w:cs="Microsoft GothicNeo"/>
          <w:b/>
        </w:rPr>
        <w:t>생활기술</w:t>
      </w:r>
      <w:r w:rsidR="00BD0FFD" w:rsidRPr="00FF4E9E">
        <w:rPr>
          <w:rFonts w:ascii="Pretendard Light" w:eastAsia="Pretendard Light" w:hAnsi="Pretendard Light" w:cs="Microsoft GothicNeo"/>
        </w:rPr>
        <w:t>을 비롯한 여러 측면을 포함하며, 각 영역에서의 준비가 균형 있게 이루어지는 것이 중요하다.</w:t>
      </w:r>
      <w:r w:rsidR="00C64923" w:rsidRPr="00FF4E9E">
        <w:rPr>
          <w:rFonts w:ascii="Pretendard Light" w:eastAsia="Pretendard Light" w:hAnsi="Pretendard Light" w:cs="Microsoft GothicNeo"/>
        </w:rPr>
        <w:t xml:space="preserve"> </w:t>
      </w:r>
      <w:r w:rsidR="00BD0FFD" w:rsidRPr="00FF4E9E">
        <w:rPr>
          <w:rFonts w:ascii="Pretendard Light" w:eastAsia="Pretendard Light" w:hAnsi="Pretendard Light" w:cs="Microsoft GothicNeo"/>
        </w:rPr>
        <w:t xml:space="preserve">따라서, 본 교육에서는 경제교육을 중심으로 한 일상생활 능력 향상, 제도/정책적 활용 능력 향상이라는 목적에 따라 이러한 자립준비도의 자산관리기술, 지역사회자원활용기술, 사회적기술을 중점적으로 </w:t>
      </w:r>
      <w:r w:rsidR="00BD0FFD" w:rsidRPr="00FF4E9E">
        <w:rPr>
          <w:rFonts w:ascii="Pretendard Light" w:eastAsia="Pretendard Light" w:hAnsi="Pretendard Light" w:cs="Microsoft GothicNeo"/>
          <w:b/>
        </w:rPr>
        <w:t>‘네스텝</w:t>
      </w:r>
      <w:r w:rsidR="00DC0D79" w:rsidRPr="00FF4E9E">
        <w:rPr>
          <w:rFonts w:ascii="Pretendard Light" w:eastAsia="Pretendard Light" w:hAnsi="Pretendard Light" w:cs="Microsoft GothicNeo"/>
          <w:b/>
          <w:bCs/>
        </w:rPr>
        <w:t>(NeStep)</w:t>
      </w:r>
      <w:r w:rsidR="00BD0FFD" w:rsidRPr="00FF4E9E">
        <w:rPr>
          <w:rFonts w:ascii="Pretendard Light" w:eastAsia="Pretendard Light" w:hAnsi="Pretendard Light" w:cs="Microsoft GothicNeo"/>
          <w:b/>
        </w:rPr>
        <w:t xml:space="preserve"> 자립준비도’</w:t>
      </w:r>
      <w:r w:rsidR="00BD0FFD" w:rsidRPr="00FF4E9E">
        <w:rPr>
          <w:rFonts w:ascii="Pretendard Light" w:eastAsia="Pretendard Light" w:hAnsi="Pretendard Light" w:cs="Microsoft GothicNeo"/>
        </w:rPr>
        <w:t>를 설정하였다.</w:t>
      </w:r>
    </w:p>
    <w:p w14:paraId="4BEE4CF9" w14:textId="77777777" w:rsidR="00EB6E4F" w:rsidRPr="00FF4E9E" w:rsidRDefault="00EB6E4F" w:rsidP="00B274C8">
      <w:pPr>
        <w:spacing w:before="240" w:after="240"/>
        <w:rPr>
          <w:rFonts w:ascii="Pretendard Light" w:eastAsia="Pretendard Light" w:hAnsi="Pretendard Light" w:cs="Microsoft GothicNeo"/>
        </w:rPr>
      </w:pPr>
    </w:p>
    <w:p w14:paraId="1A4D261B" w14:textId="2DC9F632" w:rsidR="00BD0FFD" w:rsidRPr="00FF4E9E" w:rsidRDefault="00181E8C" w:rsidP="00B274C8">
      <w:pPr>
        <w:pBdr>
          <w:top w:val="nil"/>
          <w:left w:val="nil"/>
          <w:bottom w:val="nil"/>
          <w:right w:val="nil"/>
          <w:between w:val="nil"/>
        </w:pBdr>
        <w:rPr>
          <w:rFonts w:ascii="Pretendard Light" w:eastAsia="Pretendard Light" w:hAnsi="Pretendard Light" w:cs="Microsoft GothicNeo"/>
          <w:b/>
          <w:bCs/>
        </w:rPr>
      </w:pPr>
      <w:r w:rsidRPr="00FF4E9E">
        <w:rPr>
          <w:rFonts w:ascii="Pretendard Light" w:eastAsia="Pretendard Light" w:hAnsi="Pretendard Light" w:cs="Microsoft GothicNeo"/>
          <w:b/>
          <w:bCs/>
        </w:rPr>
        <w:lastRenderedPageBreak/>
        <w:t>(</w:t>
      </w:r>
      <w:r w:rsidR="00BD0FFD" w:rsidRPr="00FF4E9E">
        <w:rPr>
          <w:rFonts w:ascii="Pretendard Light" w:eastAsia="Pretendard Light" w:hAnsi="Pretendard Light" w:cs="Microsoft GothicNeo"/>
          <w:b/>
          <w:bCs/>
        </w:rPr>
        <w:t xml:space="preserve">2) 평가 형식 </w:t>
      </w:r>
    </w:p>
    <w:p w14:paraId="1CBB8B1D" w14:textId="7C211130"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본 프로그램의 목표는 보육원 퇴소를 앞둔 만 </w:t>
      </w:r>
      <w:r w:rsidR="00A17EB7" w:rsidRPr="00FF4E9E">
        <w:rPr>
          <w:rFonts w:ascii="Pretendard Light" w:eastAsia="Pretendard Light" w:hAnsi="Pretendard Light" w:cs="Microsoft GothicNeo"/>
        </w:rPr>
        <w:t>18</w:t>
      </w:r>
      <w:r w:rsidRPr="00FF4E9E">
        <w:rPr>
          <w:rFonts w:ascii="Pretendard Light" w:eastAsia="Pretendard Light" w:hAnsi="Pretendard Light" w:cs="Microsoft GothicNeo"/>
        </w:rPr>
        <w:t>~</w:t>
      </w:r>
      <w:r w:rsidR="00A17EB7" w:rsidRPr="00FF4E9E">
        <w:rPr>
          <w:rFonts w:ascii="Pretendard Light" w:eastAsia="Pretendard Light" w:hAnsi="Pretendard Light" w:cs="Microsoft GothicNeo"/>
        </w:rPr>
        <w:t>24</w:t>
      </w:r>
      <w:r w:rsidRPr="00FF4E9E">
        <w:rPr>
          <w:rFonts w:ascii="Pretendard Light" w:eastAsia="Pretendard Light" w:hAnsi="Pretendard Light" w:cs="Microsoft GothicNeo"/>
        </w:rPr>
        <w:t xml:space="preserve">세 자립준비청년의 자립을 돕기 위해 실생활에서 사용할 수 있는 경제적 지식을 함양하고 그들의 삶의 질 향상과 긍정적인 성장에 이바지하는 것이다. 따라서 </w:t>
      </w:r>
      <w:r w:rsidR="00A17EB7" w:rsidRPr="00FF4E9E">
        <w:rPr>
          <w:rFonts w:ascii="Pretendard Light" w:eastAsia="Pretendard Light" w:hAnsi="Pretendard Light" w:cs="Microsoft GothicNeo"/>
        </w:rPr>
        <w:t>자립준비청년</w:t>
      </w:r>
      <w:r w:rsidRPr="00FF4E9E">
        <w:rPr>
          <w:rFonts w:ascii="Pretendard Light" w:eastAsia="Pretendard Light" w:hAnsi="Pretendard Light" w:cs="Microsoft GothicNeo"/>
        </w:rPr>
        <w:t>들의 자립준비도 향상이 프로그램의 핵심적인 목표이므로 전체 프로그램의 효과성을 검증하기 위해 Likert 척도를 활용한 설문 형태의 사전/사후 평가를 실시하고자 한다. 더불어 본 교육 프로그램은 지식 습득을 기반으로 한 프로그램이기 때문에 한 차시의 교육이 끝날 때마다 형성평가를 진행하여 학습자들이 학습 내용을 잘 습득했는지 확인한다. 마지막으로 교육이 완료된 후 만족도 조사를 통해 강사에 대한 피드백을 바탕으로 수업에 대한 피드백을 수집하여 보완할 예정이다.</w:t>
      </w:r>
    </w:p>
    <w:p w14:paraId="61D49EF1"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34E2615D" w14:textId="26EEE9D3"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사전/사후 평가</w:t>
      </w:r>
    </w:p>
    <w:p w14:paraId="67E91129" w14:textId="1B9D4671" w:rsidR="00C64923"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자립준비도란 보호시설(보육원 등)에서 생활하던 </w:t>
      </w:r>
      <w:r w:rsidR="00E44EDB" w:rsidRPr="00FF4E9E">
        <w:rPr>
          <w:rFonts w:ascii="Pretendard Light" w:eastAsia="Pretendard Light" w:hAnsi="Pretendard Light" w:cs="Microsoft GothicNeo"/>
        </w:rPr>
        <w:t xml:space="preserve">보호아동이 </w:t>
      </w:r>
      <w:r w:rsidRPr="00FF4E9E">
        <w:rPr>
          <w:rFonts w:ascii="Pretendard Light" w:eastAsia="Pretendard Light" w:hAnsi="Pretendard Light" w:cs="Microsoft GothicNeo"/>
        </w:rPr>
        <w:t>퇴소하여 홀로 서기 위해 필요한 다양한 능력과 자원을 얼마나 갖추었는지를 나타내는 정도를 말한다. 즉 경제적 능력, 생활기술, 사회적 관계망 등 독립생활에 필요한 요소들을 종합적으로 준비한 수준을 의미한다. 이러한 자립준비도는 단일한 지표가 아니라 여러 영역에서의 준비 상태로 파악되며, 본 교육에서는 경제적 영역 외에도 제도 및 정책 활용 능력까지 평가의 영역에 포함하고자 한다.</w:t>
      </w:r>
    </w:p>
    <w:p w14:paraId="6BBDF025" w14:textId="1BEC5ED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br/>
        <w:t>이에 따라, 사전/사후평가에서 측정하는 자립준비도의 영역을 8가지 자립기술영역 중 지역사회자원활용, 자기관리, 자산관리의 총 3가지 기준을 바탕으로 ‘자립 체크리스트’를 구성하여 교육 전후 수치를 비교하고자 한다. 이때 자립 체크리스트는 모든 문항에 대한 답변이 5점 Likert 척도에 따른 ‘매우 그렇다’, ‘그렇다’, ‘보통이다’, ‘아니다’, ‘매우 아니다’ 중 하나로 답변 되는 설문 형태로 구성한다.</w:t>
      </w:r>
    </w:p>
    <w:p w14:paraId="70B2A098"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0FC7C974" w14:textId="4753EEC9"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차시별 평가</w:t>
      </w:r>
    </w:p>
    <w:p w14:paraId="7E881FB5" w14:textId="6D4236F2"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차시별 평가는 한 차시에 진행되는 교육 내용이 올바르게 전달되었고, 습득했는지 확인하기 위한 평가이다. 정해진 시간 내에서 평가를 진행해야 하고 본 프로그램의 주요 목적이 지식 암기가 아닌 배운 지식을 실생활에 활용하는 것이기 때문에 </w:t>
      </w:r>
      <w:r w:rsidR="00A17EB7" w:rsidRPr="00FF4E9E">
        <w:rPr>
          <w:rFonts w:ascii="Pretendard Light" w:eastAsia="Pretendard Light" w:hAnsi="Pretendard Light" w:cs="Microsoft GothicNeo"/>
        </w:rPr>
        <w:t>단답형 혹은 OX 선택형 문항 3~5개, 서술형 1문항</w:t>
      </w:r>
      <w:r w:rsidR="00A17EB7" w:rsidRPr="00FF4E9E">
        <w:rPr>
          <w:rFonts w:ascii="Pretendard Light" w:eastAsia="Pretendard Light" w:hAnsi="Pretendard Light" w:cs="Calibri"/>
        </w:rPr>
        <w:t> </w:t>
      </w:r>
      <w:r w:rsidR="00A17EB7" w:rsidRPr="00FF4E9E">
        <w:rPr>
          <w:rFonts w:ascii="Pretendard Light" w:eastAsia="Pretendard Light" w:hAnsi="Pretendard Light" w:cs="Microsoft GothicNeo"/>
        </w:rPr>
        <w:t xml:space="preserve">정도로 간단한 형성평가 구성한다. </w:t>
      </w:r>
    </w:p>
    <w:p w14:paraId="47356847"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66EE39A4" w14:textId="5A3739FD"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만족도 조사</w:t>
      </w:r>
    </w:p>
    <w:p w14:paraId="5C263E37" w14:textId="7BA41505"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프로그램 종료 후 학습자의 만족도 조사를 통해 강사에 대한 피드백을 바탕으로 수업에 대한 보완을 하고자 한다. 모든 문항에 대한 답변이 5점 Likert 척도에 따른 ‘매우 그렇다’, ‘그렇다’, ‘보통이다’, ‘아니다’, ‘매우 아니다’ 중 하나로 답변 되는 설문 형태로 진행하며 ‘앞으로 개선할 점 ’이나 ‘바라는 점’ 등은 직접 답변할 수 있도록 주관식의 문항 또한 포함할 예정이다.</w:t>
      </w:r>
    </w:p>
    <w:p w14:paraId="6ED69373" w14:textId="77777777" w:rsidR="00EB6E4F" w:rsidRDefault="00EB6E4F" w:rsidP="00B274C8">
      <w:pPr>
        <w:pBdr>
          <w:top w:val="nil"/>
          <w:left w:val="nil"/>
          <w:bottom w:val="nil"/>
          <w:right w:val="nil"/>
          <w:between w:val="nil"/>
        </w:pBdr>
        <w:rPr>
          <w:rFonts w:ascii="Pretendard Light" w:eastAsia="Pretendard Light" w:hAnsi="Pretendard Light" w:cs="Microsoft GothicNeo"/>
        </w:rPr>
      </w:pPr>
    </w:p>
    <w:p w14:paraId="1229AA2C" w14:textId="77777777" w:rsidR="00DB5690" w:rsidRPr="00FF4E9E" w:rsidRDefault="00DB5690" w:rsidP="00B274C8">
      <w:pPr>
        <w:pBdr>
          <w:top w:val="nil"/>
          <w:left w:val="nil"/>
          <w:bottom w:val="nil"/>
          <w:right w:val="nil"/>
          <w:between w:val="nil"/>
        </w:pBdr>
        <w:rPr>
          <w:rFonts w:ascii="Pretendard Light" w:eastAsia="Pretendard Light" w:hAnsi="Pretendard Light" w:cs="Microsoft GothicNeo"/>
        </w:rPr>
      </w:pPr>
    </w:p>
    <w:p w14:paraId="6C0F0752" w14:textId="5A130375"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b/>
          <w:bCs/>
        </w:rPr>
        <w:lastRenderedPageBreak/>
        <w:t>(</w:t>
      </w:r>
      <w:r w:rsidR="00BD0FFD" w:rsidRPr="00FF4E9E">
        <w:rPr>
          <w:rFonts w:ascii="Pretendard Light" w:eastAsia="Pretendard Light" w:hAnsi="Pretendard Light" w:cs="Microsoft GothicNeo"/>
          <w:b/>
          <w:bCs/>
        </w:rPr>
        <w:t>3) 사전/사후평가 예시</w:t>
      </w:r>
      <w:r w:rsidR="00BD0FFD" w:rsidRPr="00FF4E9E">
        <w:rPr>
          <w:rFonts w:ascii="Pretendard Light" w:eastAsia="Pretendard Light" w:hAnsi="Pretendard Light" w:cs="Microsoft GothicNeo"/>
        </w:rPr>
        <w:br/>
        <w:t xml:space="preserve">본 프로그램에서는 경제교육을 중심으로 한 심리정서적 지원, 제도, 정책적 활용 능력 향상이라는 목적에 따라 이러한 자산관리, 지역사회자원활용, 사회적 영역을 중심으로 하여 </w:t>
      </w:r>
      <w:r w:rsidR="00BD0FFD" w:rsidRPr="00FF4E9E">
        <w:rPr>
          <w:rFonts w:ascii="Pretendard Light" w:eastAsia="Pretendard Light" w:hAnsi="Pretendard Light" w:cs="Microsoft GothicNeo"/>
          <w:b/>
        </w:rPr>
        <w:t>‘네스텝</w:t>
      </w:r>
      <w:r w:rsidR="00FF3FE1" w:rsidRPr="00FF4E9E">
        <w:rPr>
          <w:rFonts w:ascii="Pretendard Light" w:eastAsia="Pretendard Light" w:hAnsi="Pretendard Light" w:cs="Microsoft GothicNeo"/>
          <w:b/>
        </w:rPr>
        <w:t>(NeStep</w:t>
      </w:r>
      <w:r w:rsidR="00FF3FE1" w:rsidRPr="00FF4E9E">
        <w:rPr>
          <w:rFonts w:ascii="Pretendard Light" w:eastAsia="Pretendard Light" w:hAnsi="Pretendard Light" w:cs="Microsoft GothicNeo"/>
          <w:b/>
          <w:bCs/>
        </w:rPr>
        <w:t>)</w:t>
      </w:r>
      <w:r w:rsidR="00BD0FFD" w:rsidRPr="00FF4E9E">
        <w:rPr>
          <w:rFonts w:ascii="Pretendard Light" w:eastAsia="Pretendard Light" w:hAnsi="Pretendard Light" w:cs="Microsoft GothicNeo"/>
          <w:b/>
        </w:rPr>
        <w:t xml:space="preserve"> 자립준비도’</w:t>
      </w:r>
      <w:r w:rsidR="00BD0FFD" w:rsidRPr="00FF4E9E">
        <w:rPr>
          <w:rFonts w:ascii="Pretendard Light" w:eastAsia="Pretendard Light" w:hAnsi="Pretendard Light" w:cs="Microsoft GothicNeo"/>
        </w:rPr>
        <w:t xml:space="preserve">를 설정하였다. 아래는 개별 영역에 따른 자립 체크리스트의 예시 문항이다. </w:t>
      </w:r>
    </w:p>
    <w:p w14:paraId="1798BAEB"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59479306" w14:textId="26789225"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본 프로그램의 경우, 심리정서적 지원이나 제도, 정책적 측면의 역량 향상 또한 교육 주제로 포괄하지만, 가장 주된 내용은 자립준비청년을 위한 실생활 중심 경제 교육이다. 이에 따라, 자산관리 문항은 20문항, 자산관리기술, 지역사회자원활용기술, 사회적기술 영역을 </w:t>
      </w:r>
      <w:r w:rsidRPr="00FF4E9E">
        <w:rPr>
          <w:rFonts w:ascii="Pretendard Light" w:eastAsia="Pretendard Light" w:hAnsi="Pretendard Light" w:cs="Microsoft GothicNeo"/>
        </w:rPr>
        <w:br/>
        <w:t>각 5문항씩 편성하여 총 35가지 문항으로 네스텝</w:t>
      </w:r>
      <w:r w:rsidR="00FF3FE1" w:rsidRPr="00FF4E9E">
        <w:rPr>
          <w:rFonts w:ascii="Pretendard Light" w:eastAsia="Pretendard Light" w:hAnsi="Pretendard Light" w:cs="Microsoft GothicNeo"/>
        </w:rPr>
        <w:t>(NeStep)</w:t>
      </w:r>
      <w:r w:rsidRPr="00FF4E9E">
        <w:rPr>
          <w:rFonts w:ascii="Pretendard Light" w:eastAsia="Pretendard Light" w:hAnsi="Pretendard Light" w:cs="Microsoft GothicNeo"/>
        </w:rPr>
        <w:t xml:space="preserve"> 자립준비도 체크리스트를 구성하였다.  </w:t>
      </w:r>
    </w:p>
    <w:p w14:paraId="51B4B4C7" w14:textId="63720750" w:rsidR="006825A6" w:rsidRDefault="006825A6">
      <w:pPr>
        <w:rPr>
          <w:rFonts w:ascii="Pretendard Light" w:eastAsia="Pretendard Light" w:hAnsi="Pretendard Light" w:cs="Microsoft GothicNeo"/>
        </w:rPr>
      </w:pPr>
    </w:p>
    <w:p w14:paraId="1A7337E4" w14:textId="7A8B6BD5"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자산관리 영역 (1~5차시와 연결)</w:t>
      </w:r>
      <w:r w:rsidR="00BD0FFD" w:rsidRPr="00FF4E9E">
        <w:rPr>
          <w:rFonts w:ascii="Pretendard Light" w:eastAsia="Pretendard Light" w:hAnsi="Pretendard Light" w:cs="Microsoft GothicNeo"/>
        </w:rPr>
        <w:br/>
        <w:t>* [1: 전혀 아니다 / 2: 아니다 / 3: 보통이다 / 4: 그렇다 / 5: 매우 그렇다]</w:t>
      </w:r>
    </w:p>
    <w:tbl>
      <w:tblPr>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5085"/>
        <w:gridCol w:w="630"/>
        <w:gridCol w:w="585"/>
        <w:gridCol w:w="555"/>
        <w:gridCol w:w="585"/>
        <w:gridCol w:w="585"/>
      </w:tblGrid>
      <w:tr w:rsidR="008C0083" w:rsidRPr="00FF4E9E" w14:paraId="69AE64A8" w14:textId="77777777" w:rsidTr="00227F03">
        <w:tc>
          <w:tcPr>
            <w:tcW w:w="900" w:type="dxa"/>
            <w:shd w:val="clear" w:color="auto" w:fill="EAF1DD" w:themeFill="accent3" w:themeFillTint="33"/>
            <w:tcMar>
              <w:top w:w="100" w:type="dxa"/>
              <w:left w:w="100" w:type="dxa"/>
              <w:bottom w:w="100" w:type="dxa"/>
              <w:right w:w="100" w:type="dxa"/>
            </w:tcMar>
          </w:tcPr>
          <w:p w14:paraId="5133EFD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번호</w:t>
            </w:r>
          </w:p>
        </w:tc>
        <w:tc>
          <w:tcPr>
            <w:tcW w:w="5085" w:type="dxa"/>
            <w:shd w:val="clear" w:color="auto" w:fill="EAF1DD" w:themeFill="accent3" w:themeFillTint="33"/>
            <w:tcMar>
              <w:top w:w="100" w:type="dxa"/>
              <w:left w:w="100" w:type="dxa"/>
              <w:bottom w:w="100" w:type="dxa"/>
              <w:right w:w="100" w:type="dxa"/>
            </w:tcMar>
          </w:tcPr>
          <w:p w14:paraId="5085901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문항 내용</w:t>
            </w:r>
          </w:p>
        </w:tc>
        <w:tc>
          <w:tcPr>
            <w:tcW w:w="630" w:type="dxa"/>
            <w:shd w:val="clear" w:color="auto" w:fill="EAF1DD" w:themeFill="accent3" w:themeFillTint="33"/>
            <w:tcMar>
              <w:top w:w="100" w:type="dxa"/>
              <w:left w:w="100" w:type="dxa"/>
              <w:bottom w:w="100" w:type="dxa"/>
              <w:right w:w="100" w:type="dxa"/>
            </w:tcMar>
          </w:tcPr>
          <w:p w14:paraId="2EF5423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85" w:type="dxa"/>
            <w:shd w:val="clear" w:color="auto" w:fill="EAF1DD" w:themeFill="accent3" w:themeFillTint="33"/>
            <w:tcMar>
              <w:top w:w="100" w:type="dxa"/>
              <w:left w:w="100" w:type="dxa"/>
              <w:bottom w:w="100" w:type="dxa"/>
              <w:right w:w="100" w:type="dxa"/>
            </w:tcMar>
          </w:tcPr>
          <w:p w14:paraId="11F9B729"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55" w:type="dxa"/>
            <w:shd w:val="clear" w:color="auto" w:fill="EAF1DD" w:themeFill="accent3" w:themeFillTint="33"/>
            <w:tcMar>
              <w:top w:w="100" w:type="dxa"/>
              <w:left w:w="100" w:type="dxa"/>
              <w:bottom w:w="100" w:type="dxa"/>
              <w:right w:w="100" w:type="dxa"/>
            </w:tcMar>
          </w:tcPr>
          <w:p w14:paraId="33F45372"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85" w:type="dxa"/>
            <w:shd w:val="clear" w:color="auto" w:fill="EAF1DD" w:themeFill="accent3" w:themeFillTint="33"/>
            <w:tcMar>
              <w:top w:w="100" w:type="dxa"/>
              <w:left w:w="100" w:type="dxa"/>
              <w:bottom w:w="100" w:type="dxa"/>
              <w:right w:w="100" w:type="dxa"/>
            </w:tcMar>
          </w:tcPr>
          <w:p w14:paraId="3F32150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85" w:type="dxa"/>
            <w:shd w:val="clear" w:color="auto" w:fill="EAF1DD" w:themeFill="accent3" w:themeFillTint="33"/>
            <w:tcMar>
              <w:top w:w="100" w:type="dxa"/>
              <w:left w:w="100" w:type="dxa"/>
              <w:bottom w:w="100" w:type="dxa"/>
              <w:right w:w="100" w:type="dxa"/>
            </w:tcMar>
          </w:tcPr>
          <w:p w14:paraId="7F5E8F5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5</w:t>
            </w:r>
          </w:p>
        </w:tc>
      </w:tr>
      <w:tr w:rsidR="008C0083" w:rsidRPr="00FF4E9E" w14:paraId="5F6112B0" w14:textId="77777777" w:rsidTr="00227F03">
        <w:tc>
          <w:tcPr>
            <w:tcW w:w="900" w:type="dxa"/>
            <w:shd w:val="clear" w:color="auto" w:fill="EAF1DD" w:themeFill="accent3" w:themeFillTint="33"/>
            <w:tcMar>
              <w:top w:w="100" w:type="dxa"/>
              <w:left w:w="100" w:type="dxa"/>
              <w:bottom w:w="100" w:type="dxa"/>
              <w:right w:w="100" w:type="dxa"/>
            </w:tcMar>
            <w:vAlign w:val="center"/>
          </w:tcPr>
          <w:p w14:paraId="62586FB3"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085" w:type="dxa"/>
            <w:tcMar>
              <w:top w:w="100" w:type="dxa"/>
              <w:left w:w="100" w:type="dxa"/>
              <w:bottom w:w="100" w:type="dxa"/>
              <w:right w:w="100" w:type="dxa"/>
            </w:tcMar>
          </w:tcPr>
          <w:p w14:paraId="75C20AB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나는 경제적으로 자립하는 것이 </w:t>
            </w:r>
            <w:r w:rsidRPr="00FF4E9E">
              <w:rPr>
                <w:rFonts w:ascii="Pretendard Light" w:eastAsia="Pretendard Light" w:hAnsi="Pretendard Light" w:cs="Microsoft GothicNeo"/>
              </w:rPr>
              <w:br/>
              <w:t>왜 필요한지 알고 있다.</w:t>
            </w:r>
          </w:p>
        </w:tc>
        <w:tc>
          <w:tcPr>
            <w:tcW w:w="630" w:type="dxa"/>
            <w:tcMar>
              <w:top w:w="100" w:type="dxa"/>
              <w:left w:w="100" w:type="dxa"/>
              <w:bottom w:w="100" w:type="dxa"/>
              <w:right w:w="100" w:type="dxa"/>
            </w:tcMar>
          </w:tcPr>
          <w:p w14:paraId="30228692"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791526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D12F83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BC8EB56"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5F9132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67E8765B" w14:textId="77777777" w:rsidTr="00227F03">
        <w:tc>
          <w:tcPr>
            <w:tcW w:w="900" w:type="dxa"/>
            <w:shd w:val="clear" w:color="auto" w:fill="EAF1DD" w:themeFill="accent3" w:themeFillTint="33"/>
            <w:tcMar>
              <w:top w:w="100" w:type="dxa"/>
              <w:left w:w="100" w:type="dxa"/>
              <w:bottom w:w="100" w:type="dxa"/>
              <w:right w:w="100" w:type="dxa"/>
            </w:tcMar>
            <w:vAlign w:val="center"/>
          </w:tcPr>
          <w:p w14:paraId="2A16E160"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085" w:type="dxa"/>
            <w:tcMar>
              <w:top w:w="100" w:type="dxa"/>
              <w:left w:w="100" w:type="dxa"/>
              <w:bottom w:w="100" w:type="dxa"/>
              <w:right w:w="100" w:type="dxa"/>
            </w:tcMar>
          </w:tcPr>
          <w:p w14:paraId="4AD0E7E1" w14:textId="2C90CA63"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나는 나의 소비 습관이 자립</w:t>
            </w:r>
            <w:r w:rsidR="00A17EB7" w:rsidRPr="00FF4E9E">
              <w:rPr>
                <w:rFonts w:ascii="Pretendard Light" w:eastAsia="Pretendard Light" w:hAnsi="Pretendard Light" w:cs="Microsoft GothicNeo"/>
              </w:rPr>
              <w:t xml:space="preserve"> 준비</w:t>
            </w:r>
            <w:r w:rsidRPr="00FF4E9E">
              <w:rPr>
                <w:rFonts w:ascii="Pretendard Light" w:eastAsia="Pretendard Light" w:hAnsi="Pretendard Light" w:cs="Microsoft GothicNeo"/>
              </w:rPr>
              <w:t>에 어떤 영향을 주는지 생각해본 적이 있다.</w:t>
            </w:r>
          </w:p>
        </w:tc>
        <w:tc>
          <w:tcPr>
            <w:tcW w:w="630" w:type="dxa"/>
            <w:tcMar>
              <w:top w:w="100" w:type="dxa"/>
              <w:left w:w="100" w:type="dxa"/>
              <w:bottom w:w="100" w:type="dxa"/>
              <w:right w:w="100" w:type="dxa"/>
            </w:tcMar>
          </w:tcPr>
          <w:p w14:paraId="4B5C91E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957469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643B83E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5A40944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A8553B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4A9E7C04" w14:textId="77777777" w:rsidTr="00227F03">
        <w:tc>
          <w:tcPr>
            <w:tcW w:w="900" w:type="dxa"/>
            <w:shd w:val="clear" w:color="auto" w:fill="EAF1DD" w:themeFill="accent3" w:themeFillTint="33"/>
            <w:tcMar>
              <w:top w:w="100" w:type="dxa"/>
              <w:left w:w="100" w:type="dxa"/>
              <w:bottom w:w="100" w:type="dxa"/>
              <w:right w:w="100" w:type="dxa"/>
            </w:tcMar>
            <w:vAlign w:val="center"/>
          </w:tcPr>
          <w:p w14:paraId="5C115ECB"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085" w:type="dxa"/>
            <w:tcMar>
              <w:top w:w="100" w:type="dxa"/>
              <w:left w:w="100" w:type="dxa"/>
              <w:bottom w:w="100" w:type="dxa"/>
              <w:right w:w="100" w:type="dxa"/>
            </w:tcMar>
          </w:tcPr>
          <w:p w14:paraId="216E7481"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나는 내가 돈을 관리할 때 어떤 점이 강점이고 약점인지 알고 있다.</w:t>
            </w:r>
          </w:p>
        </w:tc>
        <w:tc>
          <w:tcPr>
            <w:tcW w:w="630" w:type="dxa"/>
            <w:tcMar>
              <w:top w:w="100" w:type="dxa"/>
              <w:left w:w="100" w:type="dxa"/>
              <w:bottom w:w="100" w:type="dxa"/>
              <w:right w:w="100" w:type="dxa"/>
            </w:tcMar>
          </w:tcPr>
          <w:p w14:paraId="25783BC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1099FCA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7E7DCDA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B479B12"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514D0E3"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44DED8E3" w14:textId="77777777" w:rsidTr="00227F03">
        <w:tc>
          <w:tcPr>
            <w:tcW w:w="900" w:type="dxa"/>
            <w:shd w:val="clear" w:color="auto" w:fill="EAF1DD" w:themeFill="accent3" w:themeFillTint="33"/>
            <w:tcMar>
              <w:top w:w="100" w:type="dxa"/>
              <w:left w:w="100" w:type="dxa"/>
              <w:bottom w:w="100" w:type="dxa"/>
              <w:right w:w="100" w:type="dxa"/>
            </w:tcMar>
            <w:vAlign w:val="center"/>
          </w:tcPr>
          <w:p w14:paraId="3D088057"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085" w:type="dxa"/>
            <w:tcMar>
              <w:top w:w="100" w:type="dxa"/>
              <w:left w:w="100" w:type="dxa"/>
              <w:bottom w:w="100" w:type="dxa"/>
              <w:right w:w="100" w:type="dxa"/>
            </w:tcMar>
          </w:tcPr>
          <w:p w14:paraId="0A30701C" w14:textId="3384F4CF"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 xml:space="preserve">나는 </w:t>
            </w:r>
            <w:r w:rsidR="00A17EB7" w:rsidRPr="00FF4E9E">
              <w:rPr>
                <w:rFonts w:ascii="Pretendard Light" w:eastAsia="Pretendard Light" w:hAnsi="Pretendard Light" w:cs="Microsoft GothicNeo"/>
              </w:rPr>
              <w:t xml:space="preserve">연별로 </w:t>
            </w:r>
            <w:r w:rsidRPr="00FF4E9E">
              <w:rPr>
                <w:rFonts w:ascii="Pretendard Light" w:eastAsia="Pretendard Light" w:hAnsi="Pretendard Light" w:cs="Microsoft GothicNeo"/>
              </w:rPr>
              <w:t>자립정착금 활용 계획을 세울 수 있다.</w:t>
            </w:r>
          </w:p>
        </w:tc>
        <w:tc>
          <w:tcPr>
            <w:tcW w:w="630" w:type="dxa"/>
            <w:tcMar>
              <w:top w:w="100" w:type="dxa"/>
              <w:left w:w="100" w:type="dxa"/>
              <w:bottom w:w="100" w:type="dxa"/>
              <w:right w:w="100" w:type="dxa"/>
            </w:tcMar>
          </w:tcPr>
          <w:p w14:paraId="7F49A83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7C7B2E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3272F3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14C49D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6BABC8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787C9163" w14:textId="77777777" w:rsidTr="00227F03">
        <w:tc>
          <w:tcPr>
            <w:tcW w:w="900" w:type="dxa"/>
            <w:shd w:val="clear" w:color="auto" w:fill="EAF1DD" w:themeFill="accent3" w:themeFillTint="33"/>
            <w:tcMar>
              <w:top w:w="100" w:type="dxa"/>
              <w:left w:w="100" w:type="dxa"/>
              <w:bottom w:w="100" w:type="dxa"/>
              <w:right w:w="100" w:type="dxa"/>
            </w:tcMar>
            <w:vAlign w:val="center"/>
          </w:tcPr>
          <w:p w14:paraId="34335A80"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5</w:t>
            </w:r>
          </w:p>
        </w:tc>
        <w:tc>
          <w:tcPr>
            <w:tcW w:w="5085" w:type="dxa"/>
            <w:tcMar>
              <w:top w:w="100" w:type="dxa"/>
              <w:left w:w="100" w:type="dxa"/>
              <w:bottom w:w="100" w:type="dxa"/>
              <w:right w:w="100" w:type="dxa"/>
            </w:tcMar>
          </w:tcPr>
          <w:p w14:paraId="3123B8C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한 달 생활비 예산을 계획할 수 있다.</w:t>
            </w:r>
          </w:p>
        </w:tc>
        <w:tc>
          <w:tcPr>
            <w:tcW w:w="630" w:type="dxa"/>
            <w:tcMar>
              <w:top w:w="100" w:type="dxa"/>
              <w:left w:w="100" w:type="dxa"/>
              <w:bottom w:w="100" w:type="dxa"/>
              <w:right w:w="100" w:type="dxa"/>
            </w:tcMar>
          </w:tcPr>
          <w:p w14:paraId="42740FF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996667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19E6430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1A6C60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608BE62"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5423891B" w14:textId="77777777" w:rsidTr="00227F03">
        <w:tc>
          <w:tcPr>
            <w:tcW w:w="900" w:type="dxa"/>
            <w:shd w:val="clear" w:color="auto" w:fill="EAF1DD" w:themeFill="accent3" w:themeFillTint="33"/>
            <w:tcMar>
              <w:top w:w="100" w:type="dxa"/>
              <w:left w:w="100" w:type="dxa"/>
              <w:bottom w:w="100" w:type="dxa"/>
              <w:right w:w="100" w:type="dxa"/>
            </w:tcMar>
            <w:vAlign w:val="center"/>
          </w:tcPr>
          <w:p w14:paraId="5DE2705C"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6</w:t>
            </w:r>
          </w:p>
        </w:tc>
        <w:tc>
          <w:tcPr>
            <w:tcW w:w="5085" w:type="dxa"/>
            <w:tcMar>
              <w:top w:w="100" w:type="dxa"/>
              <w:left w:w="100" w:type="dxa"/>
              <w:bottom w:w="100" w:type="dxa"/>
              <w:right w:w="100" w:type="dxa"/>
            </w:tcMar>
          </w:tcPr>
          <w:p w14:paraId="52FD5AC1"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고정지출과 변동지출을 구분하여 관리할 수 있다.</w:t>
            </w:r>
          </w:p>
        </w:tc>
        <w:tc>
          <w:tcPr>
            <w:tcW w:w="630" w:type="dxa"/>
            <w:tcMar>
              <w:top w:w="100" w:type="dxa"/>
              <w:left w:w="100" w:type="dxa"/>
              <w:bottom w:w="100" w:type="dxa"/>
              <w:right w:w="100" w:type="dxa"/>
            </w:tcMar>
          </w:tcPr>
          <w:p w14:paraId="5C8F761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6B1C08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6C34882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6595E4C"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1D8360C1"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0D3B4216" w14:textId="77777777" w:rsidTr="00227F03">
        <w:tc>
          <w:tcPr>
            <w:tcW w:w="900" w:type="dxa"/>
            <w:shd w:val="clear" w:color="auto" w:fill="EAF1DD" w:themeFill="accent3" w:themeFillTint="33"/>
            <w:tcMar>
              <w:top w:w="100" w:type="dxa"/>
              <w:left w:w="100" w:type="dxa"/>
              <w:bottom w:w="100" w:type="dxa"/>
              <w:right w:w="100" w:type="dxa"/>
            </w:tcMar>
            <w:vAlign w:val="center"/>
          </w:tcPr>
          <w:p w14:paraId="724FA51A"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7</w:t>
            </w:r>
          </w:p>
        </w:tc>
        <w:tc>
          <w:tcPr>
            <w:tcW w:w="5085" w:type="dxa"/>
            <w:tcMar>
              <w:top w:w="100" w:type="dxa"/>
              <w:left w:w="100" w:type="dxa"/>
              <w:bottom w:w="100" w:type="dxa"/>
              <w:right w:w="100" w:type="dxa"/>
            </w:tcMar>
          </w:tcPr>
          <w:p w14:paraId="747DBD8B"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갑작스러운 지출(병원비, 고장 등)을 대비해 비상금을 마련할 필요성을 알고 있다.</w:t>
            </w:r>
          </w:p>
        </w:tc>
        <w:tc>
          <w:tcPr>
            <w:tcW w:w="630" w:type="dxa"/>
            <w:tcMar>
              <w:top w:w="100" w:type="dxa"/>
              <w:left w:w="100" w:type="dxa"/>
              <w:bottom w:w="100" w:type="dxa"/>
              <w:right w:w="100" w:type="dxa"/>
            </w:tcMar>
          </w:tcPr>
          <w:p w14:paraId="16DD7B4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9D011E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4E4C08C9"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55F9EB7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FCC573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242EDD2A" w14:textId="77777777" w:rsidTr="00227F03">
        <w:tc>
          <w:tcPr>
            <w:tcW w:w="900" w:type="dxa"/>
            <w:shd w:val="clear" w:color="auto" w:fill="EAF1DD" w:themeFill="accent3" w:themeFillTint="33"/>
            <w:tcMar>
              <w:top w:w="100" w:type="dxa"/>
              <w:left w:w="100" w:type="dxa"/>
              <w:bottom w:w="100" w:type="dxa"/>
              <w:right w:w="100" w:type="dxa"/>
            </w:tcMar>
            <w:vAlign w:val="center"/>
          </w:tcPr>
          <w:p w14:paraId="3562FCC4"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8</w:t>
            </w:r>
          </w:p>
        </w:tc>
        <w:tc>
          <w:tcPr>
            <w:tcW w:w="5085" w:type="dxa"/>
            <w:tcMar>
              <w:top w:w="100" w:type="dxa"/>
              <w:left w:w="100" w:type="dxa"/>
              <w:bottom w:w="100" w:type="dxa"/>
              <w:right w:w="100" w:type="dxa"/>
            </w:tcMar>
          </w:tcPr>
          <w:p w14:paraId="3187BC9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가계부나 앱을 사용하여 </w:t>
            </w:r>
            <w:r w:rsidRPr="00FF4E9E">
              <w:rPr>
                <w:rFonts w:ascii="Pretendard Light" w:eastAsia="Pretendard Light" w:hAnsi="Pretendard Light" w:cs="Microsoft GothicNeo"/>
              </w:rPr>
              <w:br/>
              <w:t>수입과 지출을 기록할 수 있다.</w:t>
            </w:r>
          </w:p>
        </w:tc>
        <w:tc>
          <w:tcPr>
            <w:tcW w:w="630" w:type="dxa"/>
            <w:tcMar>
              <w:top w:w="100" w:type="dxa"/>
              <w:left w:w="100" w:type="dxa"/>
              <w:bottom w:w="100" w:type="dxa"/>
              <w:right w:w="100" w:type="dxa"/>
            </w:tcMar>
          </w:tcPr>
          <w:p w14:paraId="3F5A374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307A3D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72645E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25488F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01802C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330C9D4F" w14:textId="77777777" w:rsidTr="00227F03">
        <w:tc>
          <w:tcPr>
            <w:tcW w:w="900" w:type="dxa"/>
            <w:shd w:val="clear" w:color="auto" w:fill="EAF1DD" w:themeFill="accent3" w:themeFillTint="33"/>
            <w:tcMar>
              <w:top w:w="100" w:type="dxa"/>
              <w:left w:w="100" w:type="dxa"/>
              <w:bottom w:w="100" w:type="dxa"/>
              <w:right w:w="100" w:type="dxa"/>
            </w:tcMar>
            <w:vAlign w:val="center"/>
          </w:tcPr>
          <w:p w14:paraId="34E7646F"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9</w:t>
            </w:r>
          </w:p>
        </w:tc>
        <w:tc>
          <w:tcPr>
            <w:tcW w:w="5085" w:type="dxa"/>
            <w:tcMar>
              <w:top w:w="100" w:type="dxa"/>
              <w:left w:w="100" w:type="dxa"/>
              <w:bottom w:w="100" w:type="dxa"/>
              <w:right w:w="100" w:type="dxa"/>
            </w:tcMar>
          </w:tcPr>
          <w:p w14:paraId="2C04B770"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예금과 적금의 차이를 알고, </w:t>
            </w:r>
            <w:r w:rsidRPr="00FF4E9E">
              <w:rPr>
                <w:rFonts w:ascii="Pretendard Light" w:eastAsia="Pretendard Light" w:hAnsi="Pretendard Light" w:cs="Microsoft GothicNeo"/>
              </w:rPr>
              <w:br/>
              <w:t>상황에 맞게 선택할 수 있다.</w:t>
            </w:r>
          </w:p>
        </w:tc>
        <w:tc>
          <w:tcPr>
            <w:tcW w:w="630" w:type="dxa"/>
            <w:tcMar>
              <w:top w:w="100" w:type="dxa"/>
              <w:left w:w="100" w:type="dxa"/>
              <w:bottom w:w="100" w:type="dxa"/>
              <w:right w:w="100" w:type="dxa"/>
            </w:tcMar>
          </w:tcPr>
          <w:p w14:paraId="4BFE179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DDC7FE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3F24B982"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EED875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96F048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7FC8031A" w14:textId="77777777" w:rsidTr="00227F03">
        <w:tc>
          <w:tcPr>
            <w:tcW w:w="900" w:type="dxa"/>
            <w:shd w:val="clear" w:color="auto" w:fill="EAF1DD" w:themeFill="accent3" w:themeFillTint="33"/>
            <w:tcMar>
              <w:top w:w="100" w:type="dxa"/>
              <w:left w:w="100" w:type="dxa"/>
              <w:bottom w:w="100" w:type="dxa"/>
              <w:right w:w="100" w:type="dxa"/>
            </w:tcMar>
            <w:vAlign w:val="center"/>
          </w:tcPr>
          <w:p w14:paraId="05FBAE74"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lastRenderedPageBreak/>
              <w:t>10</w:t>
            </w:r>
          </w:p>
        </w:tc>
        <w:tc>
          <w:tcPr>
            <w:tcW w:w="5085" w:type="dxa"/>
            <w:tcMar>
              <w:top w:w="100" w:type="dxa"/>
              <w:left w:w="100" w:type="dxa"/>
              <w:bottom w:w="100" w:type="dxa"/>
              <w:right w:w="100" w:type="dxa"/>
            </w:tcMar>
          </w:tcPr>
          <w:p w14:paraId="236047F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체크카드, 통장, 모바일 뱅킹 등 </w:t>
            </w:r>
            <w:r w:rsidRPr="00FF4E9E">
              <w:rPr>
                <w:rFonts w:ascii="Pretendard Light" w:eastAsia="Pretendard Light" w:hAnsi="Pretendard Light" w:cs="Microsoft GothicNeo"/>
              </w:rPr>
              <w:br/>
              <w:t>기본 금융 도구를 사용할 수 있다.</w:t>
            </w:r>
          </w:p>
        </w:tc>
        <w:tc>
          <w:tcPr>
            <w:tcW w:w="630" w:type="dxa"/>
            <w:tcMar>
              <w:top w:w="100" w:type="dxa"/>
              <w:left w:w="100" w:type="dxa"/>
              <w:bottom w:w="100" w:type="dxa"/>
              <w:right w:w="100" w:type="dxa"/>
            </w:tcMar>
          </w:tcPr>
          <w:p w14:paraId="3FB4E46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19AB4D4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BC0CBC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E55639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CDB2FDC"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1E9D8E55" w14:textId="77777777" w:rsidTr="00227F03">
        <w:tc>
          <w:tcPr>
            <w:tcW w:w="900" w:type="dxa"/>
            <w:shd w:val="clear" w:color="auto" w:fill="EAF1DD" w:themeFill="accent3" w:themeFillTint="33"/>
            <w:tcMar>
              <w:top w:w="100" w:type="dxa"/>
              <w:left w:w="100" w:type="dxa"/>
              <w:bottom w:w="100" w:type="dxa"/>
              <w:right w:w="100" w:type="dxa"/>
            </w:tcMar>
            <w:vAlign w:val="center"/>
          </w:tcPr>
          <w:p w14:paraId="372C0A23"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11</w:t>
            </w:r>
          </w:p>
        </w:tc>
        <w:tc>
          <w:tcPr>
            <w:tcW w:w="5085" w:type="dxa"/>
            <w:tcMar>
              <w:top w:w="100" w:type="dxa"/>
              <w:left w:w="100" w:type="dxa"/>
              <w:bottom w:w="100" w:type="dxa"/>
              <w:right w:w="100" w:type="dxa"/>
            </w:tcMar>
          </w:tcPr>
          <w:p w14:paraId="2F8DA6C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ATM, 은행 앱 등에서 </w:t>
            </w:r>
            <w:r w:rsidRPr="00FF4E9E">
              <w:rPr>
                <w:rFonts w:ascii="Pretendard Light" w:eastAsia="Pretendard Light" w:hAnsi="Pretendard Light" w:cs="Microsoft GothicNeo"/>
              </w:rPr>
              <w:br/>
              <w:t>기본적인 금융 거래를 할 수 있다.</w:t>
            </w:r>
          </w:p>
        </w:tc>
        <w:tc>
          <w:tcPr>
            <w:tcW w:w="630" w:type="dxa"/>
            <w:tcMar>
              <w:top w:w="100" w:type="dxa"/>
              <w:left w:w="100" w:type="dxa"/>
              <w:bottom w:w="100" w:type="dxa"/>
              <w:right w:w="100" w:type="dxa"/>
            </w:tcMar>
          </w:tcPr>
          <w:p w14:paraId="6843CD66"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C2BA93C"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02081AD9"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BFAA53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9A0F32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33C492BF" w14:textId="77777777" w:rsidTr="00227F03">
        <w:tc>
          <w:tcPr>
            <w:tcW w:w="900" w:type="dxa"/>
            <w:shd w:val="clear" w:color="auto" w:fill="EAF1DD" w:themeFill="accent3" w:themeFillTint="33"/>
            <w:tcMar>
              <w:top w:w="100" w:type="dxa"/>
              <w:left w:w="100" w:type="dxa"/>
              <w:bottom w:w="100" w:type="dxa"/>
              <w:right w:w="100" w:type="dxa"/>
            </w:tcMar>
            <w:vAlign w:val="center"/>
          </w:tcPr>
          <w:p w14:paraId="1D6A15AE"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12</w:t>
            </w:r>
          </w:p>
        </w:tc>
        <w:tc>
          <w:tcPr>
            <w:tcW w:w="5085" w:type="dxa"/>
            <w:tcMar>
              <w:top w:w="100" w:type="dxa"/>
              <w:left w:w="100" w:type="dxa"/>
              <w:bottom w:w="100" w:type="dxa"/>
              <w:right w:w="100" w:type="dxa"/>
            </w:tcMar>
          </w:tcPr>
          <w:p w14:paraId="09CE7849" w14:textId="50DB7919"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보험 상품을 선택할 때 </w:t>
            </w:r>
            <w:r w:rsidRPr="00FF4E9E">
              <w:rPr>
                <w:rFonts w:ascii="Pretendard Light" w:eastAsia="Pretendard Light" w:hAnsi="Pretendard Light" w:cs="Microsoft GothicNeo"/>
              </w:rPr>
              <w:br/>
            </w:r>
            <w:r w:rsidR="00A17EB7" w:rsidRPr="00FF4E9E">
              <w:rPr>
                <w:rFonts w:ascii="Pretendard Light" w:eastAsia="Pretendard Light" w:hAnsi="Pretendard Light" w:cs="Microsoft GothicNeo"/>
              </w:rPr>
              <w:t xml:space="preserve"> </w:t>
            </w:r>
            <w:r w:rsidRPr="00FF4E9E">
              <w:rPr>
                <w:rFonts w:ascii="Pretendard Light" w:eastAsia="Pretendard Light" w:hAnsi="Pretendard Light" w:cs="Microsoft GothicNeo"/>
              </w:rPr>
              <w:t>주의해야 할 점을</w:t>
            </w:r>
            <w:r w:rsidR="00A17EB7" w:rsidRPr="00FF4E9E">
              <w:rPr>
                <w:rFonts w:ascii="Pretendard Light" w:eastAsia="Pretendard Light" w:hAnsi="Pretendard Light" w:cs="Microsoft GothicNeo"/>
              </w:rPr>
              <w:t xml:space="preserve"> 잘</w:t>
            </w:r>
            <w:r w:rsidRPr="00FF4E9E">
              <w:rPr>
                <w:rFonts w:ascii="Pretendard Light" w:eastAsia="Pretendard Light" w:hAnsi="Pretendard Light" w:cs="Microsoft GothicNeo"/>
              </w:rPr>
              <w:t xml:space="preserve"> 알고 있다.</w:t>
            </w:r>
          </w:p>
        </w:tc>
        <w:tc>
          <w:tcPr>
            <w:tcW w:w="630" w:type="dxa"/>
            <w:tcMar>
              <w:top w:w="100" w:type="dxa"/>
              <w:left w:w="100" w:type="dxa"/>
              <w:bottom w:w="100" w:type="dxa"/>
              <w:right w:w="100" w:type="dxa"/>
            </w:tcMar>
          </w:tcPr>
          <w:p w14:paraId="50E94FF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1AD84D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18CE26F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37BA8D8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AD54BA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78D99455" w14:textId="77777777" w:rsidTr="00227F03">
        <w:tc>
          <w:tcPr>
            <w:tcW w:w="900" w:type="dxa"/>
            <w:shd w:val="clear" w:color="auto" w:fill="EAF1DD" w:themeFill="accent3" w:themeFillTint="33"/>
            <w:tcMar>
              <w:top w:w="100" w:type="dxa"/>
              <w:left w:w="100" w:type="dxa"/>
              <w:bottom w:w="100" w:type="dxa"/>
              <w:right w:w="100" w:type="dxa"/>
            </w:tcMar>
            <w:vAlign w:val="center"/>
          </w:tcPr>
          <w:p w14:paraId="173E88FF"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13</w:t>
            </w:r>
          </w:p>
        </w:tc>
        <w:tc>
          <w:tcPr>
            <w:tcW w:w="5085" w:type="dxa"/>
            <w:tcMar>
              <w:top w:w="100" w:type="dxa"/>
              <w:left w:w="100" w:type="dxa"/>
              <w:bottom w:w="100" w:type="dxa"/>
              <w:right w:w="100" w:type="dxa"/>
            </w:tcMar>
          </w:tcPr>
          <w:p w14:paraId="551A6FC8"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경제적으로 어려울 때 도움을 받을 수 있는 제도나 기관을 알고 있다.</w:t>
            </w:r>
          </w:p>
        </w:tc>
        <w:tc>
          <w:tcPr>
            <w:tcW w:w="630" w:type="dxa"/>
            <w:tcMar>
              <w:top w:w="100" w:type="dxa"/>
              <w:left w:w="100" w:type="dxa"/>
              <w:bottom w:w="100" w:type="dxa"/>
              <w:right w:w="100" w:type="dxa"/>
            </w:tcMar>
          </w:tcPr>
          <w:p w14:paraId="723F40F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FAD3B5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33CA8E8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CCB097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14360E91"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28E4A5E4" w14:textId="77777777" w:rsidTr="00227F03">
        <w:tc>
          <w:tcPr>
            <w:tcW w:w="900" w:type="dxa"/>
            <w:shd w:val="clear" w:color="auto" w:fill="EAF1DD" w:themeFill="accent3" w:themeFillTint="33"/>
            <w:tcMar>
              <w:top w:w="100" w:type="dxa"/>
              <w:left w:w="100" w:type="dxa"/>
              <w:bottom w:w="100" w:type="dxa"/>
              <w:right w:w="100" w:type="dxa"/>
            </w:tcMar>
            <w:vAlign w:val="center"/>
          </w:tcPr>
          <w:p w14:paraId="4E1C81E8"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14</w:t>
            </w:r>
          </w:p>
        </w:tc>
        <w:tc>
          <w:tcPr>
            <w:tcW w:w="5085" w:type="dxa"/>
            <w:tcMar>
              <w:top w:w="100" w:type="dxa"/>
              <w:left w:w="100" w:type="dxa"/>
              <w:bottom w:w="100" w:type="dxa"/>
              <w:right w:w="100" w:type="dxa"/>
            </w:tcMar>
          </w:tcPr>
          <w:p w14:paraId="36B07307" w14:textId="140F759C"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자립지원금이나 복지제도를 </w:t>
            </w:r>
            <w:r w:rsidR="00A17EB7" w:rsidRPr="00FF4E9E">
              <w:rPr>
                <w:rFonts w:ascii="Pretendard Light" w:eastAsia="Pretendard Light" w:hAnsi="Pretendard Light" w:cs="Microsoft GothicNeo"/>
              </w:rPr>
              <w:t xml:space="preserve">나의 조건에 알맞게 </w:t>
            </w:r>
            <w:r w:rsidRPr="00FF4E9E">
              <w:rPr>
                <w:rFonts w:ascii="Pretendard Light" w:eastAsia="Pretendard Light" w:hAnsi="Pretendard Light" w:cs="Microsoft GothicNeo"/>
              </w:rPr>
              <w:t>신청하는 방법을 이해하고 있다.</w:t>
            </w:r>
          </w:p>
        </w:tc>
        <w:tc>
          <w:tcPr>
            <w:tcW w:w="630" w:type="dxa"/>
            <w:tcMar>
              <w:top w:w="100" w:type="dxa"/>
              <w:left w:w="100" w:type="dxa"/>
              <w:bottom w:w="100" w:type="dxa"/>
              <w:right w:w="100" w:type="dxa"/>
            </w:tcMar>
          </w:tcPr>
          <w:p w14:paraId="2A39B3E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2B76F0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22B054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5777702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1C1691D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3D3BCE55" w14:textId="77777777" w:rsidTr="00227F03">
        <w:tc>
          <w:tcPr>
            <w:tcW w:w="900" w:type="dxa"/>
            <w:shd w:val="clear" w:color="auto" w:fill="EAF1DD" w:themeFill="accent3" w:themeFillTint="33"/>
            <w:tcMar>
              <w:top w:w="100" w:type="dxa"/>
              <w:left w:w="100" w:type="dxa"/>
              <w:bottom w:w="100" w:type="dxa"/>
              <w:right w:w="100" w:type="dxa"/>
            </w:tcMar>
            <w:vAlign w:val="center"/>
          </w:tcPr>
          <w:p w14:paraId="66BCE0AF"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15</w:t>
            </w:r>
          </w:p>
        </w:tc>
        <w:tc>
          <w:tcPr>
            <w:tcW w:w="5085" w:type="dxa"/>
            <w:tcMar>
              <w:top w:w="100" w:type="dxa"/>
              <w:left w:w="100" w:type="dxa"/>
              <w:bottom w:w="100" w:type="dxa"/>
              <w:right w:w="100" w:type="dxa"/>
            </w:tcMar>
          </w:tcPr>
          <w:p w14:paraId="77049700" w14:textId="301FA03D"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지역사회에 있는 경제적 지원기관</w:t>
            </w:r>
            <w:r w:rsidR="00A17EB7" w:rsidRPr="00FF4E9E">
              <w:rPr>
                <w:rFonts w:ascii="Pretendard Light" w:eastAsia="Pretendard Light" w:hAnsi="Pretendard Light" w:cs="Microsoft GothicNeo"/>
              </w:rPr>
              <w:br/>
            </w:r>
            <w:r w:rsidRPr="00FF4E9E">
              <w:rPr>
                <w:rFonts w:ascii="Pretendard Light" w:eastAsia="Pretendard Light" w:hAnsi="Pretendard Light" w:cs="Microsoft GothicNeo"/>
              </w:rPr>
              <w:t>(자립센터, 복지관 등)을 찾아볼 수 있다.</w:t>
            </w:r>
          </w:p>
        </w:tc>
        <w:tc>
          <w:tcPr>
            <w:tcW w:w="630" w:type="dxa"/>
            <w:tcMar>
              <w:top w:w="100" w:type="dxa"/>
              <w:left w:w="100" w:type="dxa"/>
              <w:bottom w:w="100" w:type="dxa"/>
              <w:right w:w="100" w:type="dxa"/>
            </w:tcMar>
          </w:tcPr>
          <w:p w14:paraId="0621DDC1"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5C44E73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A67FCDB"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25C3466"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6531AE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6B95ED6D" w14:textId="77777777" w:rsidTr="00227F03">
        <w:tc>
          <w:tcPr>
            <w:tcW w:w="900" w:type="dxa"/>
            <w:shd w:val="clear" w:color="auto" w:fill="EAF1DD" w:themeFill="accent3" w:themeFillTint="33"/>
            <w:tcMar>
              <w:top w:w="100" w:type="dxa"/>
              <w:left w:w="100" w:type="dxa"/>
              <w:bottom w:w="100" w:type="dxa"/>
              <w:right w:w="100" w:type="dxa"/>
            </w:tcMar>
            <w:vAlign w:val="center"/>
          </w:tcPr>
          <w:p w14:paraId="3A67787B"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16</w:t>
            </w:r>
          </w:p>
        </w:tc>
        <w:tc>
          <w:tcPr>
            <w:tcW w:w="5085" w:type="dxa"/>
            <w:tcMar>
              <w:top w:w="100" w:type="dxa"/>
              <w:left w:w="100" w:type="dxa"/>
              <w:bottom w:w="100" w:type="dxa"/>
              <w:right w:w="100" w:type="dxa"/>
            </w:tcMar>
          </w:tcPr>
          <w:p w14:paraId="2E85EC3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필요할 때 타인에게 경제적 도움을 요청할 수 있는 태도를 가지고 있다.</w:t>
            </w:r>
          </w:p>
        </w:tc>
        <w:tc>
          <w:tcPr>
            <w:tcW w:w="630" w:type="dxa"/>
            <w:tcMar>
              <w:top w:w="100" w:type="dxa"/>
              <w:left w:w="100" w:type="dxa"/>
              <w:bottom w:w="100" w:type="dxa"/>
              <w:right w:w="100" w:type="dxa"/>
            </w:tcMar>
          </w:tcPr>
          <w:p w14:paraId="62C3B22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8974B0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2F262DDA"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6B9C3A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F93FE76"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47309F64" w14:textId="77777777" w:rsidTr="00227F03">
        <w:tc>
          <w:tcPr>
            <w:tcW w:w="900" w:type="dxa"/>
            <w:shd w:val="clear" w:color="auto" w:fill="EAF1DD" w:themeFill="accent3" w:themeFillTint="33"/>
            <w:tcMar>
              <w:top w:w="100" w:type="dxa"/>
              <w:left w:w="100" w:type="dxa"/>
              <w:bottom w:w="100" w:type="dxa"/>
              <w:right w:w="100" w:type="dxa"/>
            </w:tcMar>
            <w:vAlign w:val="center"/>
          </w:tcPr>
          <w:p w14:paraId="71C25279"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17</w:t>
            </w:r>
          </w:p>
        </w:tc>
        <w:tc>
          <w:tcPr>
            <w:tcW w:w="5085" w:type="dxa"/>
            <w:tcMar>
              <w:top w:w="100" w:type="dxa"/>
              <w:left w:w="100" w:type="dxa"/>
              <w:bottom w:w="100" w:type="dxa"/>
              <w:right w:w="100" w:type="dxa"/>
            </w:tcMar>
          </w:tcPr>
          <w:p w14:paraId="46E2F11B"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아르바이트나 일할 때 시급과 수당이 어떻게 계산되는지 알고 있다.</w:t>
            </w:r>
          </w:p>
        </w:tc>
        <w:tc>
          <w:tcPr>
            <w:tcW w:w="630" w:type="dxa"/>
            <w:tcMar>
              <w:top w:w="100" w:type="dxa"/>
              <w:left w:w="100" w:type="dxa"/>
              <w:bottom w:w="100" w:type="dxa"/>
              <w:right w:w="100" w:type="dxa"/>
            </w:tcMar>
          </w:tcPr>
          <w:p w14:paraId="0B486A1C"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41B6AB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5AD9F7AC"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76FF71CD"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0BDAA0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78812960" w14:textId="77777777" w:rsidTr="00227F03">
        <w:tc>
          <w:tcPr>
            <w:tcW w:w="900" w:type="dxa"/>
            <w:shd w:val="clear" w:color="auto" w:fill="EAF1DD" w:themeFill="accent3" w:themeFillTint="33"/>
            <w:tcMar>
              <w:top w:w="100" w:type="dxa"/>
              <w:left w:w="100" w:type="dxa"/>
              <w:bottom w:w="100" w:type="dxa"/>
              <w:right w:w="100" w:type="dxa"/>
            </w:tcMar>
            <w:vAlign w:val="center"/>
          </w:tcPr>
          <w:p w14:paraId="2F5F98CB"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18</w:t>
            </w:r>
          </w:p>
        </w:tc>
        <w:tc>
          <w:tcPr>
            <w:tcW w:w="5085" w:type="dxa"/>
            <w:tcMar>
              <w:top w:w="100" w:type="dxa"/>
              <w:left w:w="100" w:type="dxa"/>
              <w:bottom w:w="100" w:type="dxa"/>
              <w:right w:w="100" w:type="dxa"/>
            </w:tcMar>
          </w:tcPr>
          <w:p w14:paraId="017578F2" w14:textId="600D34DC"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근로계약서를 확인하고 </w:t>
            </w:r>
            <w:r w:rsidR="00A17EB7" w:rsidRPr="00FF4E9E">
              <w:rPr>
                <w:rFonts w:ascii="Pretendard Light" w:eastAsia="Pretendard Light" w:hAnsi="Pretendard Light" w:cs="Microsoft GothicNeo"/>
              </w:rPr>
              <w:t>개별 조항을</w:t>
            </w:r>
            <w:r w:rsidR="00A17EB7" w:rsidRPr="00FF4E9E">
              <w:rPr>
                <w:rFonts w:ascii="Pretendard Light" w:eastAsia="Pretendard Light" w:hAnsi="Pretendard Light" w:cs="Microsoft GothicNeo"/>
              </w:rPr>
              <w:br/>
            </w:r>
            <w:r w:rsidRPr="00FF4E9E">
              <w:rPr>
                <w:rFonts w:ascii="Pretendard Light" w:eastAsia="Pretendard Light" w:hAnsi="Pretendard Light" w:cs="Microsoft GothicNeo"/>
              </w:rPr>
              <w:t>이해할 수 있다.</w:t>
            </w:r>
          </w:p>
        </w:tc>
        <w:tc>
          <w:tcPr>
            <w:tcW w:w="630" w:type="dxa"/>
            <w:tcMar>
              <w:top w:w="100" w:type="dxa"/>
              <w:left w:w="100" w:type="dxa"/>
              <w:bottom w:w="100" w:type="dxa"/>
              <w:right w:w="100" w:type="dxa"/>
            </w:tcMar>
          </w:tcPr>
          <w:p w14:paraId="12AD7D2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4A8406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65BC7E7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B4C436F"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07C3AAEE"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8C0083" w:rsidRPr="00FF4E9E" w14:paraId="525B74E3" w14:textId="77777777" w:rsidTr="00227F03">
        <w:tc>
          <w:tcPr>
            <w:tcW w:w="900" w:type="dxa"/>
            <w:shd w:val="clear" w:color="auto" w:fill="EAF1DD" w:themeFill="accent3" w:themeFillTint="33"/>
            <w:tcMar>
              <w:top w:w="100" w:type="dxa"/>
              <w:left w:w="100" w:type="dxa"/>
              <w:bottom w:w="100" w:type="dxa"/>
              <w:right w:w="100" w:type="dxa"/>
            </w:tcMar>
            <w:vAlign w:val="center"/>
          </w:tcPr>
          <w:p w14:paraId="0E1D3B91"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19</w:t>
            </w:r>
          </w:p>
        </w:tc>
        <w:tc>
          <w:tcPr>
            <w:tcW w:w="5085" w:type="dxa"/>
            <w:tcMar>
              <w:top w:w="100" w:type="dxa"/>
              <w:left w:w="100" w:type="dxa"/>
              <w:bottom w:w="100" w:type="dxa"/>
              <w:right w:w="100" w:type="dxa"/>
            </w:tcMar>
          </w:tcPr>
          <w:p w14:paraId="1282EE8A" w14:textId="5A04FD56"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나는 일하면서 임금 문제나 부당한 대우가 있을 때 </w:t>
            </w:r>
            <w:r w:rsidR="00A17EB7" w:rsidRPr="00FF4E9E">
              <w:rPr>
                <w:rFonts w:ascii="Pretendard Light" w:eastAsia="Pretendard Light" w:hAnsi="Pretendard Light" w:cs="Microsoft GothicNeo"/>
              </w:rPr>
              <w:t xml:space="preserve">올바른 절차에 따라 법적으로 </w:t>
            </w:r>
            <w:r w:rsidRPr="00FF4E9E">
              <w:rPr>
                <w:rFonts w:ascii="Pretendard Light" w:eastAsia="Pretendard Light" w:hAnsi="Pretendard Light" w:cs="Microsoft GothicNeo"/>
              </w:rPr>
              <w:t>대응할 수 있다.</w:t>
            </w:r>
          </w:p>
        </w:tc>
        <w:tc>
          <w:tcPr>
            <w:tcW w:w="630" w:type="dxa"/>
            <w:tcMar>
              <w:top w:w="100" w:type="dxa"/>
              <w:left w:w="100" w:type="dxa"/>
              <w:bottom w:w="100" w:type="dxa"/>
              <w:right w:w="100" w:type="dxa"/>
            </w:tcMar>
          </w:tcPr>
          <w:p w14:paraId="4405D4D6"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2EC2F221"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07CFB468"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648BA2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F19F86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r w:rsidR="00263D54" w:rsidRPr="00FF4E9E" w14:paraId="5BA77AE3" w14:textId="77777777" w:rsidTr="00227F03">
        <w:tc>
          <w:tcPr>
            <w:tcW w:w="900" w:type="dxa"/>
            <w:shd w:val="clear" w:color="auto" w:fill="EAF1DD" w:themeFill="accent3" w:themeFillTint="33"/>
            <w:tcMar>
              <w:top w:w="100" w:type="dxa"/>
              <w:left w:w="100" w:type="dxa"/>
              <w:bottom w:w="100" w:type="dxa"/>
              <w:right w:w="100" w:type="dxa"/>
            </w:tcMar>
            <w:vAlign w:val="center"/>
          </w:tcPr>
          <w:p w14:paraId="19A010D8" w14:textId="77777777" w:rsidR="00BD0FFD" w:rsidRPr="00FF4E9E" w:rsidRDefault="00BD0FFD" w:rsidP="00B274C8">
            <w:pPr>
              <w:widowControl w:val="0"/>
              <w:pBdr>
                <w:top w:val="nil"/>
                <w:left w:val="nil"/>
                <w:bottom w:val="nil"/>
                <w:right w:val="nil"/>
                <w:between w:val="nil"/>
              </w:pBdr>
              <w:jc w:val="both"/>
              <w:rPr>
                <w:rFonts w:ascii="Pretendard Light" w:eastAsia="Pretendard Light" w:hAnsi="Pretendard Light" w:cs="Microsoft GothicNeo"/>
              </w:rPr>
            </w:pPr>
            <w:r w:rsidRPr="00FF4E9E">
              <w:rPr>
                <w:rFonts w:ascii="Pretendard Light" w:eastAsia="Pretendard Light" w:hAnsi="Pretendard Light" w:cs="Microsoft GothicNeo"/>
              </w:rPr>
              <w:t>20</w:t>
            </w:r>
          </w:p>
        </w:tc>
        <w:tc>
          <w:tcPr>
            <w:tcW w:w="5085" w:type="dxa"/>
            <w:tcMar>
              <w:top w:w="100" w:type="dxa"/>
              <w:left w:w="100" w:type="dxa"/>
              <w:bottom w:w="100" w:type="dxa"/>
              <w:right w:w="100" w:type="dxa"/>
            </w:tcMar>
          </w:tcPr>
          <w:p w14:paraId="2CB2E2EC"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나는 자립정착금 활용 계획서에 기반하여</w:t>
            </w:r>
            <w:r w:rsidRPr="00FF4E9E">
              <w:rPr>
                <w:rFonts w:ascii="Pretendard Light" w:eastAsia="Pretendard Light" w:hAnsi="Pretendard Light" w:cs="Microsoft GothicNeo"/>
              </w:rPr>
              <w:br/>
              <w:t xml:space="preserve">나만의 자립생활을 이어갈 수 있다. </w:t>
            </w:r>
          </w:p>
        </w:tc>
        <w:tc>
          <w:tcPr>
            <w:tcW w:w="630" w:type="dxa"/>
            <w:tcMar>
              <w:top w:w="100" w:type="dxa"/>
              <w:left w:w="100" w:type="dxa"/>
              <w:bottom w:w="100" w:type="dxa"/>
              <w:right w:w="100" w:type="dxa"/>
            </w:tcMar>
          </w:tcPr>
          <w:p w14:paraId="65B830E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6638FE75"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55" w:type="dxa"/>
            <w:tcMar>
              <w:top w:w="100" w:type="dxa"/>
              <w:left w:w="100" w:type="dxa"/>
              <w:bottom w:w="100" w:type="dxa"/>
              <w:right w:w="100" w:type="dxa"/>
            </w:tcMar>
          </w:tcPr>
          <w:p w14:paraId="3386C7F7"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54B21310"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c>
          <w:tcPr>
            <w:tcW w:w="585" w:type="dxa"/>
            <w:tcMar>
              <w:top w:w="100" w:type="dxa"/>
              <w:left w:w="100" w:type="dxa"/>
              <w:bottom w:w="100" w:type="dxa"/>
              <w:right w:w="100" w:type="dxa"/>
            </w:tcMar>
          </w:tcPr>
          <w:p w14:paraId="4E923FD4" w14:textId="77777777" w:rsidR="00BD0FFD" w:rsidRPr="00FF4E9E" w:rsidRDefault="00BD0FFD" w:rsidP="00B274C8">
            <w:pPr>
              <w:widowControl w:val="0"/>
              <w:pBdr>
                <w:top w:val="nil"/>
                <w:left w:val="nil"/>
                <w:bottom w:val="nil"/>
                <w:right w:val="nil"/>
                <w:between w:val="nil"/>
              </w:pBdr>
              <w:rPr>
                <w:rFonts w:ascii="Pretendard Light" w:eastAsia="Pretendard Light" w:hAnsi="Pretendard Light" w:cs="Microsoft GothicNeo"/>
              </w:rPr>
            </w:pPr>
          </w:p>
        </w:tc>
      </w:tr>
    </w:tbl>
    <w:p w14:paraId="43222C42"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1108B8FF"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16ADBA06" w14:textId="77777777" w:rsidR="00BD0FFD" w:rsidRPr="00FF4E9E" w:rsidRDefault="00BD0FFD" w:rsidP="00B274C8">
      <w:pPr>
        <w:rPr>
          <w:rFonts w:ascii="Pretendard Light" w:eastAsia="Pretendard Light" w:hAnsi="Pretendard Light" w:cs="Microsoft GothicNeo"/>
        </w:rPr>
      </w:pPr>
      <w:r w:rsidRPr="00FF4E9E">
        <w:rPr>
          <w:rFonts w:ascii="Pretendard Light" w:eastAsia="Pretendard Light" w:hAnsi="Pretendard Light" w:cs="Microsoft GothicNeo"/>
        </w:rPr>
        <w:br w:type="page"/>
      </w:r>
    </w:p>
    <w:p w14:paraId="21C6322D" w14:textId="55100B99"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lastRenderedPageBreak/>
        <w:t>-</w:t>
      </w:r>
      <w:r w:rsidR="00BD0FFD" w:rsidRPr="00FF4E9E">
        <w:rPr>
          <w:rFonts w:ascii="Pretendard Light" w:eastAsia="Pretendard Light" w:hAnsi="Pretendard Light" w:cs="Microsoft GothicNeo"/>
        </w:rPr>
        <w:t xml:space="preserve"> 사회적 영역 </w:t>
      </w:r>
      <w:r w:rsidR="00BD0FFD" w:rsidRPr="00FF4E9E">
        <w:rPr>
          <w:rFonts w:ascii="Pretendard Light" w:eastAsia="Pretendard Light" w:hAnsi="Pretendard Light" w:cs="Microsoft GothicNeo"/>
        </w:rPr>
        <w:br/>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5445"/>
        <w:gridCol w:w="585"/>
        <w:gridCol w:w="525"/>
        <w:gridCol w:w="510"/>
        <w:gridCol w:w="495"/>
        <w:gridCol w:w="510"/>
      </w:tblGrid>
      <w:tr w:rsidR="008C0083" w:rsidRPr="00FF4E9E" w14:paraId="341CE8DD" w14:textId="77777777" w:rsidTr="00227F03">
        <w:tc>
          <w:tcPr>
            <w:tcW w:w="870" w:type="dxa"/>
            <w:shd w:val="clear" w:color="auto" w:fill="EAF1DD" w:themeFill="accent3" w:themeFillTint="33"/>
            <w:tcMar>
              <w:top w:w="100" w:type="dxa"/>
              <w:left w:w="100" w:type="dxa"/>
              <w:bottom w:w="100" w:type="dxa"/>
              <w:right w:w="100" w:type="dxa"/>
            </w:tcMar>
          </w:tcPr>
          <w:p w14:paraId="4B7FB27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번호</w:t>
            </w:r>
          </w:p>
        </w:tc>
        <w:tc>
          <w:tcPr>
            <w:tcW w:w="5445" w:type="dxa"/>
            <w:shd w:val="clear" w:color="auto" w:fill="EAF1DD" w:themeFill="accent3" w:themeFillTint="33"/>
            <w:tcMar>
              <w:top w:w="100" w:type="dxa"/>
              <w:left w:w="100" w:type="dxa"/>
              <w:bottom w:w="100" w:type="dxa"/>
              <w:right w:w="100" w:type="dxa"/>
            </w:tcMar>
          </w:tcPr>
          <w:p w14:paraId="7CEDD84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문항 내용</w:t>
            </w:r>
          </w:p>
        </w:tc>
        <w:tc>
          <w:tcPr>
            <w:tcW w:w="585" w:type="dxa"/>
            <w:shd w:val="clear" w:color="auto" w:fill="EAF1DD" w:themeFill="accent3" w:themeFillTint="33"/>
            <w:tcMar>
              <w:top w:w="100" w:type="dxa"/>
              <w:left w:w="100" w:type="dxa"/>
              <w:bottom w:w="100" w:type="dxa"/>
              <w:right w:w="100" w:type="dxa"/>
            </w:tcMar>
          </w:tcPr>
          <w:p w14:paraId="4B8E978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25" w:type="dxa"/>
            <w:shd w:val="clear" w:color="auto" w:fill="EAF1DD" w:themeFill="accent3" w:themeFillTint="33"/>
            <w:tcMar>
              <w:top w:w="100" w:type="dxa"/>
              <w:left w:w="100" w:type="dxa"/>
              <w:bottom w:w="100" w:type="dxa"/>
              <w:right w:w="100" w:type="dxa"/>
            </w:tcMar>
          </w:tcPr>
          <w:p w14:paraId="3857BC08"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10" w:type="dxa"/>
            <w:shd w:val="clear" w:color="auto" w:fill="EAF1DD" w:themeFill="accent3" w:themeFillTint="33"/>
            <w:tcMar>
              <w:top w:w="100" w:type="dxa"/>
              <w:left w:w="100" w:type="dxa"/>
              <w:bottom w:w="100" w:type="dxa"/>
              <w:right w:w="100" w:type="dxa"/>
            </w:tcMar>
          </w:tcPr>
          <w:p w14:paraId="18D55C45"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495" w:type="dxa"/>
            <w:shd w:val="clear" w:color="auto" w:fill="EAF1DD" w:themeFill="accent3" w:themeFillTint="33"/>
            <w:tcMar>
              <w:top w:w="100" w:type="dxa"/>
              <w:left w:w="100" w:type="dxa"/>
              <w:bottom w:w="100" w:type="dxa"/>
              <w:right w:w="100" w:type="dxa"/>
            </w:tcMar>
          </w:tcPr>
          <w:p w14:paraId="4C4182FB"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10" w:type="dxa"/>
            <w:shd w:val="clear" w:color="auto" w:fill="EAF1DD" w:themeFill="accent3" w:themeFillTint="33"/>
            <w:tcMar>
              <w:top w:w="100" w:type="dxa"/>
              <w:left w:w="100" w:type="dxa"/>
              <w:bottom w:w="100" w:type="dxa"/>
              <w:right w:w="100" w:type="dxa"/>
            </w:tcMar>
          </w:tcPr>
          <w:p w14:paraId="084AAEB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5</w:t>
            </w:r>
          </w:p>
        </w:tc>
      </w:tr>
      <w:tr w:rsidR="008C0083" w:rsidRPr="00FF4E9E" w14:paraId="4E6365CC" w14:textId="77777777" w:rsidTr="00227F03">
        <w:tc>
          <w:tcPr>
            <w:tcW w:w="870" w:type="dxa"/>
            <w:shd w:val="clear" w:color="auto" w:fill="EAF1DD" w:themeFill="accent3" w:themeFillTint="33"/>
            <w:tcMar>
              <w:top w:w="100" w:type="dxa"/>
              <w:left w:w="100" w:type="dxa"/>
              <w:bottom w:w="100" w:type="dxa"/>
              <w:right w:w="100" w:type="dxa"/>
            </w:tcMar>
            <w:vAlign w:val="center"/>
          </w:tcPr>
          <w:p w14:paraId="541E25F9"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445" w:type="dxa"/>
            <w:tcMar>
              <w:top w:w="100" w:type="dxa"/>
              <w:left w:w="100" w:type="dxa"/>
              <w:bottom w:w="100" w:type="dxa"/>
              <w:right w:w="100" w:type="dxa"/>
            </w:tcMar>
          </w:tcPr>
          <w:p w14:paraId="23A3AA6F"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자립지원제도(예: 자립자금 지원, 복지 서비스)를 신청하는 절차를 알고 실제로 신청할 수 있다.</w:t>
            </w:r>
            <w:r w:rsidRPr="00FF4E9E">
              <w:rPr>
                <w:rFonts w:ascii="Pretendard Light" w:eastAsia="Pretendard Light" w:hAnsi="Pretendard Light" w:cs="Microsoft GothicNeo"/>
              </w:rPr>
              <w:tab/>
            </w:r>
          </w:p>
        </w:tc>
        <w:tc>
          <w:tcPr>
            <w:tcW w:w="585" w:type="dxa"/>
            <w:tcMar>
              <w:top w:w="100" w:type="dxa"/>
              <w:left w:w="100" w:type="dxa"/>
              <w:bottom w:w="100" w:type="dxa"/>
              <w:right w:w="100" w:type="dxa"/>
            </w:tcMar>
          </w:tcPr>
          <w:p w14:paraId="58CE2A28"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78342575"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038DED0C"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76CB9C6E"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7C3D1534"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6B2456C" w14:textId="77777777" w:rsidTr="00227F03">
        <w:tc>
          <w:tcPr>
            <w:tcW w:w="870" w:type="dxa"/>
            <w:shd w:val="clear" w:color="auto" w:fill="EAF1DD" w:themeFill="accent3" w:themeFillTint="33"/>
            <w:tcMar>
              <w:top w:w="100" w:type="dxa"/>
              <w:left w:w="100" w:type="dxa"/>
              <w:bottom w:w="100" w:type="dxa"/>
              <w:right w:w="100" w:type="dxa"/>
            </w:tcMar>
            <w:vAlign w:val="center"/>
          </w:tcPr>
          <w:p w14:paraId="56453154"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445" w:type="dxa"/>
            <w:tcMar>
              <w:top w:w="100" w:type="dxa"/>
              <w:left w:w="100" w:type="dxa"/>
              <w:bottom w:w="100" w:type="dxa"/>
              <w:right w:w="100" w:type="dxa"/>
            </w:tcMar>
          </w:tcPr>
          <w:p w14:paraId="378244C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주변인 의견이 다를 때, 내가 원하는 것을 차분히 설명하고 상대방 의견도 들을 수 있다.</w:t>
            </w:r>
            <w:r w:rsidRPr="00FF4E9E">
              <w:rPr>
                <w:rFonts w:ascii="Pretendard Light" w:eastAsia="Pretendard Light" w:hAnsi="Pretendard Light" w:cs="Microsoft GothicNeo"/>
              </w:rPr>
              <w:tab/>
            </w:r>
          </w:p>
        </w:tc>
        <w:tc>
          <w:tcPr>
            <w:tcW w:w="585" w:type="dxa"/>
            <w:tcMar>
              <w:top w:w="100" w:type="dxa"/>
              <w:left w:w="100" w:type="dxa"/>
              <w:bottom w:w="100" w:type="dxa"/>
              <w:right w:w="100" w:type="dxa"/>
            </w:tcMar>
          </w:tcPr>
          <w:p w14:paraId="1B9530EE"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4582DB80"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482B8A74"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496B4C85"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346375F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2B979D8E" w14:textId="77777777" w:rsidTr="00227F03">
        <w:tc>
          <w:tcPr>
            <w:tcW w:w="870" w:type="dxa"/>
            <w:shd w:val="clear" w:color="auto" w:fill="EAF1DD" w:themeFill="accent3" w:themeFillTint="33"/>
            <w:tcMar>
              <w:top w:w="100" w:type="dxa"/>
              <w:left w:w="100" w:type="dxa"/>
              <w:bottom w:w="100" w:type="dxa"/>
              <w:right w:w="100" w:type="dxa"/>
            </w:tcMar>
            <w:vAlign w:val="center"/>
          </w:tcPr>
          <w:p w14:paraId="601E2A42"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445" w:type="dxa"/>
            <w:tcMar>
              <w:top w:w="100" w:type="dxa"/>
              <w:left w:w="100" w:type="dxa"/>
              <w:bottom w:w="100" w:type="dxa"/>
              <w:right w:w="100" w:type="dxa"/>
            </w:tcMar>
          </w:tcPr>
          <w:p w14:paraId="004800A5"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공공기관이나 복지기관에서 상담이나 문의를 진행할 때</w:t>
            </w:r>
          </w:p>
          <w:p w14:paraId="654D652C"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예의범절을 지키며 상담을 진행할 수 있다. </w:t>
            </w:r>
            <w:r w:rsidRPr="00FF4E9E">
              <w:rPr>
                <w:rFonts w:ascii="Pretendard Light" w:eastAsia="Pretendard Light" w:hAnsi="Pretendard Light" w:cs="Microsoft GothicNeo"/>
              </w:rPr>
              <w:tab/>
            </w:r>
          </w:p>
        </w:tc>
        <w:tc>
          <w:tcPr>
            <w:tcW w:w="585" w:type="dxa"/>
            <w:tcMar>
              <w:top w:w="100" w:type="dxa"/>
              <w:left w:w="100" w:type="dxa"/>
              <w:bottom w:w="100" w:type="dxa"/>
              <w:right w:w="100" w:type="dxa"/>
            </w:tcMar>
          </w:tcPr>
          <w:p w14:paraId="652F41C5"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60FB034C"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18BA678F"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42239079"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696A3C49"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147663C9" w14:textId="77777777" w:rsidTr="00227F03">
        <w:tc>
          <w:tcPr>
            <w:tcW w:w="870" w:type="dxa"/>
            <w:shd w:val="clear" w:color="auto" w:fill="EAF1DD" w:themeFill="accent3" w:themeFillTint="33"/>
            <w:tcMar>
              <w:top w:w="100" w:type="dxa"/>
              <w:left w:w="100" w:type="dxa"/>
              <w:bottom w:w="100" w:type="dxa"/>
              <w:right w:w="100" w:type="dxa"/>
            </w:tcMar>
            <w:vAlign w:val="center"/>
          </w:tcPr>
          <w:p w14:paraId="72840CAD"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445" w:type="dxa"/>
            <w:tcMar>
              <w:top w:w="100" w:type="dxa"/>
              <w:left w:w="100" w:type="dxa"/>
              <w:bottom w:w="100" w:type="dxa"/>
              <w:right w:w="100" w:type="dxa"/>
            </w:tcMar>
          </w:tcPr>
          <w:p w14:paraId="4EE73C9C" w14:textId="24C477C4"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모임이나 팀 활동에서 내가 맡은 일을 끝까지 책임지고, 다른 사람과 협력</w:t>
            </w:r>
            <w:r w:rsidR="00A17EB7" w:rsidRPr="00FF4E9E">
              <w:rPr>
                <w:rFonts w:ascii="Pretendard Light" w:eastAsia="Pretendard Light" w:hAnsi="Pretendard Light" w:cs="Microsoft GothicNeo"/>
              </w:rPr>
              <w:t>한</w:t>
            </w:r>
            <w:r w:rsidRPr="00FF4E9E">
              <w:rPr>
                <w:rFonts w:ascii="Pretendard Light" w:eastAsia="Pretendard Light" w:hAnsi="Pretendard Light" w:cs="Microsoft GothicNeo"/>
              </w:rPr>
              <w:t xml:space="preserve"> 경험이 있다.</w:t>
            </w:r>
          </w:p>
        </w:tc>
        <w:tc>
          <w:tcPr>
            <w:tcW w:w="585" w:type="dxa"/>
            <w:tcMar>
              <w:top w:w="100" w:type="dxa"/>
              <w:left w:w="100" w:type="dxa"/>
              <w:bottom w:w="100" w:type="dxa"/>
              <w:right w:w="100" w:type="dxa"/>
            </w:tcMar>
          </w:tcPr>
          <w:p w14:paraId="180D1EF1"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4A68B71A"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2E453916"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30ABD643"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4B4796F0" w14:textId="77777777" w:rsidR="00BD0FFD" w:rsidRPr="00FF4E9E" w:rsidRDefault="00BD0FFD" w:rsidP="00B274C8">
            <w:pPr>
              <w:widowControl w:val="0"/>
              <w:rPr>
                <w:rFonts w:ascii="Pretendard Light" w:eastAsia="Pretendard Light" w:hAnsi="Pretendard Light" w:cs="Microsoft GothicNeo"/>
              </w:rPr>
            </w:pPr>
          </w:p>
        </w:tc>
      </w:tr>
      <w:tr w:rsidR="00263D54" w:rsidRPr="00FF4E9E" w14:paraId="4E1405D3" w14:textId="77777777" w:rsidTr="00227F03">
        <w:tc>
          <w:tcPr>
            <w:tcW w:w="870" w:type="dxa"/>
            <w:shd w:val="clear" w:color="auto" w:fill="EAF1DD" w:themeFill="accent3" w:themeFillTint="33"/>
            <w:tcMar>
              <w:top w:w="100" w:type="dxa"/>
              <w:left w:w="100" w:type="dxa"/>
              <w:bottom w:w="100" w:type="dxa"/>
              <w:right w:w="100" w:type="dxa"/>
            </w:tcMar>
            <w:vAlign w:val="center"/>
          </w:tcPr>
          <w:p w14:paraId="1CDECD65"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5</w:t>
            </w:r>
          </w:p>
        </w:tc>
        <w:tc>
          <w:tcPr>
            <w:tcW w:w="5445" w:type="dxa"/>
            <w:tcMar>
              <w:top w:w="100" w:type="dxa"/>
              <w:left w:w="100" w:type="dxa"/>
              <w:bottom w:w="100" w:type="dxa"/>
              <w:right w:w="100" w:type="dxa"/>
            </w:tcMar>
          </w:tcPr>
          <w:p w14:paraId="2A7A581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문제 상황에서 도움을 받을 곳(사람, 기관 등)을 알고, 필요할 때 직접 연락해서 도움을 요청할 수 있다.</w:t>
            </w:r>
          </w:p>
        </w:tc>
        <w:tc>
          <w:tcPr>
            <w:tcW w:w="585" w:type="dxa"/>
            <w:tcMar>
              <w:top w:w="100" w:type="dxa"/>
              <w:left w:w="100" w:type="dxa"/>
              <w:bottom w:w="100" w:type="dxa"/>
              <w:right w:w="100" w:type="dxa"/>
            </w:tcMar>
          </w:tcPr>
          <w:p w14:paraId="329206E8"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271FADA0"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0554A793"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1BAD5AB7"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647DEDAE" w14:textId="77777777" w:rsidR="00BD0FFD" w:rsidRPr="00FF4E9E" w:rsidRDefault="00BD0FFD" w:rsidP="00B274C8">
            <w:pPr>
              <w:widowControl w:val="0"/>
              <w:rPr>
                <w:rFonts w:ascii="Pretendard Light" w:eastAsia="Pretendard Light" w:hAnsi="Pretendard Light" w:cs="Microsoft GothicNeo"/>
              </w:rPr>
            </w:pPr>
          </w:p>
        </w:tc>
      </w:tr>
    </w:tbl>
    <w:p w14:paraId="713052C8" w14:textId="77777777" w:rsidR="00BD0FFD" w:rsidRPr="00FF4E9E" w:rsidRDefault="00BD0FFD" w:rsidP="00B274C8">
      <w:pPr>
        <w:rPr>
          <w:rFonts w:ascii="Pretendard Light" w:eastAsia="Pretendard Light" w:hAnsi="Pretendard Light" w:cs="Microsoft GothicNeo"/>
        </w:rPr>
      </w:pPr>
    </w:p>
    <w:p w14:paraId="65E4A868" w14:textId="77777777"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p>
    <w:p w14:paraId="101D9166" w14:textId="2C5E95AA" w:rsidR="00BD0FFD" w:rsidRPr="00FF4E9E" w:rsidRDefault="00181E8C"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w:t>
      </w:r>
      <w:r w:rsidR="00BD0FFD" w:rsidRPr="00FF4E9E">
        <w:rPr>
          <w:rFonts w:ascii="Pretendard Light" w:eastAsia="Pretendard Light" w:hAnsi="Pretendard Light" w:cs="Microsoft GothicNeo"/>
        </w:rPr>
        <w:t xml:space="preserve"> 지역사회자원활용 영역</w:t>
      </w:r>
      <w:r w:rsidR="00BD0FFD" w:rsidRPr="00FF4E9E">
        <w:rPr>
          <w:rFonts w:ascii="Pretendard Light" w:eastAsia="Pretendard Light" w:hAnsi="Pretendard Light" w:cs="Microsoft GothicNeo"/>
        </w:rPr>
        <w:br/>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5445"/>
        <w:gridCol w:w="585"/>
        <w:gridCol w:w="525"/>
        <w:gridCol w:w="510"/>
        <w:gridCol w:w="495"/>
        <w:gridCol w:w="510"/>
      </w:tblGrid>
      <w:tr w:rsidR="008C0083" w:rsidRPr="00FF4E9E" w14:paraId="019CF1E1" w14:textId="77777777" w:rsidTr="00227F03">
        <w:tc>
          <w:tcPr>
            <w:tcW w:w="870" w:type="dxa"/>
            <w:shd w:val="clear" w:color="auto" w:fill="EAF1DD" w:themeFill="accent3" w:themeFillTint="33"/>
            <w:tcMar>
              <w:top w:w="100" w:type="dxa"/>
              <w:left w:w="100" w:type="dxa"/>
              <w:bottom w:w="100" w:type="dxa"/>
              <w:right w:w="100" w:type="dxa"/>
            </w:tcMar>
          </w:tcPr>
          <w:p w14:paraId="595FB3F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번호</w:t>
            </w:r>
          </w:p>
        </w:tc>
        <w:tc>
          <w:tcPr>
            <w:tcW w:w="5445" w:type="dxa"/>
            <w:shd w:val="clear" w:color="auto" w:fill="EAF1DD" w:themeFill="accent3" w:themeFillTint="33"/>
            <w:tcMar>
              <w:top w:w="100" w:type="dxa"/>
              <w:left w:w="100" w:type="dxa"/>
              <w:bottom w:w="100" w:type="dxa"/>
              <w:right w:w="100" w:type="dxa"/>
            </w:tcMar>
          </w:tcPr>
          <w:p w14:paraId="4787261A"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문항 내용</w:t>
            </w:r>
          </w:p>
        </w:tc>
        <w:tc>
          <w:tcPr>
            <w:tcW w:w="585" w:type="dxa"/>
            <w:shd w:val="clear" w:color="auto" w:fill="EAF1DD" w:themeFill="accent3" w:themeFillTint="33"/>
            <w:tcMar>
              <w:top w:w="100" w:type="dxa"/>
              <w:left w:w="100" w:type="dxa"/>
              <w:bottom w:w="100" w:type="dxa"/>
              <w:right w:w="100" w:type="dxa"/>
            </w:tcMar>
          </w:tcPr>
          <w:p w14:paraId="26CD8F7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25" w:type="dxa"/>
            <w:shd w:val="clear" w:color="auto" w:fill="EAF1DD" w:themeFill="accent3" w:themeFillTint="33"/>
            <w:tcMar>
              <w:top w:w="100" w:type="dxa"/>
              <w:left w:w="100" w:type="dxa"/>
              <w:bottom w:w="100" w:type="dxa"/>
              <w:right w:w="100" w:type="dxa"/>
            </w:tcMar>
          </w:tcPr>
          <w:p w14:paraId="37055771"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10" w:type="dxa"/>
            <w:shd w:val="clear" w:color="auto" w:fill="EAF1DD" w:themeFill="accent3" w:themeFillTint="33"/>
            <w:tcMar>
              <w:top w:w="100" w:type="dxa"/>
              <w:left w:w="100" w:type="dxa"/>
              <w:bottom w:w="100" w:type="dxa"/>
              <w:right w:w="100" w:type="dxa"/>
            </w:tcMar>
          </w:tcPr>
          <w:p w14:paraId="62F85F05"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495" w:type="dxa"/>
            <w:shd w:val="clear" w:color="auto" w:fill="EAF1DD" w:themeFill="accent3" w:themeFillTint="33"/>
            <w:tcMar>
              <w:top w:w="100" w:type="dxa"/>
              <w:left w:w="100" w:type="dxa"/>
              <w:bottom w:w="100" w:type="dxa"/>
              <w:right w:w="100" w:type="dxa"/>
            </w:tcMar>
          </w:tcPr>
          <w:p w14:paraId="6D621BE7"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10" w:type="dxa"/>
            <w:shd w:val="clear" w:color="auto" w:fill="EAF1DD" w:themeFill="accent3" w:themeFillTint="33"/>
            <w:tcMar>
              <w:top w:w="100" w:type="dxa"/>
              <w:left w:w="100" w:type="dxa"/>
              <w:bottom w:w="100" w:type="dxa"/>
              <w:right w:w="100" w:type="dxa"/>
            </w:tcMar>
          </w:tcPr>
          <w:p w14:paraId="67D56BFF"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5</w:t>
            </w:r>
          </w:p>
        </w:tc>
      </w:tr>
      <w:tr w:rsidR="008C0083" w:rsidRPr="00FF4E9E" w14:paraId="4B562C96" w14:textId="77777777" w:rsidTr="00227F03">
        <w:tc>
          <w:tcPr>
            <w:tcW w:w="870" w:type="dxa"/>
            <w:shd w:val="clear" w:color="auto" w:fill="EAF1DD" w:themeFill="accent3" w:themeFillTint="33"/>
            <w:tcMar>
              <w:top w:w="100" w:type="dxa"/>
              <w:left w:w="100" w:type="dxa"/>
              <w:bottom w:w="100" w:type="dxa"/>
              <w:right w:w="100" w:type="dxa"/>
            </w:tcMar>
            <w:vAlign w:val="center"/>
          </w:tcPr>
          <w:p w14:paraId="7CF7E8D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445" w:type="dxa"/>
            <w:tcMar>
              <w:top w:w="100" w:type="dxa"/>
              <w:left w:w="100" w:type="dxa"/>
              <w:bottom w:w="100" w:type="dxa"/>
              <w:right w:w="100" w:type="dxa"/>
            </w:tcMar>
          </w:tcPr>
          <w:p w14:paraId="4DACE22A"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자립에 필요한 정보를 얻기 위해 주민센터나 자립지원기관의 웹사이트나 안내 책자를 활용할 수 있다.</w:t>
            </w:r>
          </w:p>
        </w:tc>
        <w:tc>
          <w:tcPr>
            <w:tcW w:w="585" w:type="dxa"/>
            <w:tcMar>
              <w:top w:w="100" w:type="dxa"/>
              <w:left w:w="100" w:type="dxa"/>
              <w:bottom w:w="100" w:type="dxa"/>
              <w:right w:w="100" w:type="dxa"/>
            </w:tcMar>
          </w:tcPr>
          <w:p w14:paraId="7C6D4B15"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07E65F11"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2BD9BB29"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5AEDDF45"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729B4FE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3D3E2332" w14:textId="77777777" w:rsidTr="00227F03">
        <w:tc>
          <w:tcPr>
            <w:tcW w:w="870" w:type="dxa"/>
            <w:shd w:val="clear" w:color="auto" w:fill="EAF1DD" w:themeFill="accent3" w:themeFillTint="33"/>
            <w:tcMar>
              <w:top w:w="100" w:type="dxa"/>
              <w:left w:w="100" w:type="dxa"/>
              <w:bottom w:w="100" w:type="dxa"/>
              <w:right w:w="100" w:type="dxa"/>
            </w:tcMar>
            <w:vAlign w:val="center"/>
          </w:tcPr>
          <w:p w14:paraId="43F94923"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445" w:type="dxa"/>
            <w:tcMar>
              <w:top w:w="100" w:type="dxa"/>
              <w:left w:w="100" w:type="dxa"/>
              <w:bottom w:w="100" w:type="dxa"/>
              <w:right w:w="100" w:type="dxa"/>
            </w:tcMar>
          </w:tcPr>
          <w:p w14:paraId="4D77AAF7"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지역사회 자원(예: 청소년 상담센터, 자활센터 등) 중 내 상황에 맞는 곳을 구분할 수 있다.</w:t>
            </w:r>
          </w:p>
        </w:tc>
        <w:tc>
          <w:tcPr>
            <w:tcW w:w="585" w:type="dxa"/>
            <w:tcMar>
              <w:top w:w="100" w:type="dxa"/>
              <w:left w:w="100" w:type="dxa"/>
              <w:bottom w:w="100" w:type="dxa"/>
              <w:right w:w="100" w:type="dxa"/>
            </w:tcMar>
          </w:tcPr>
          <w:p w14:paraId="02E6AB1D"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663F21CB"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1F0053AC"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6A96BFAE"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34445A04"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46CDAE75" w14:textId="77777777" w:rsidTr="00227F03">
        <w:tc>
          <w:tcPr>
            <w:tcW w:w="870" w:type="dxa"/>
            <w:shd w:val="clear" w:color="auto" w:fill="EAF1DD" w:themeFill="accent3" w:themeFillTint="33"/>
            <w:tcMar>
              <w:top w:w="100" w:type="dxa"/>
              <w:left w:w="100" w:type="dxa"/>
              <w:bottom w:w="100" w:type="dxa"/>
              <w:right w:w="100" w:type="dxa"/>
            </w:tcMar>
            <w:vAlign w:val="center"/>
          </w:tcPr>
          <w:p w14:paraId="13D9038B"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445" w:type="dxa"/>
            <w:tcMar>
              <w:top w:w="100" w:type="dxa"/>
              <w:left w:w="100" w:type="dxa"/>
              <w:bottom w:w="100" w:type="dxa"/>
              <w:right w:w="100" w:type="dxa"/>
            </w:tcMar>
          </w:tcPr>
          <w:p w14:paraId="07699ED3"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지역사회 기관에 연락하거나 방문할 때 필요한 준비물이나 서류를 미리 챙길 수 있다.</w:t>
            </w:r>
          </w:p>
        </w:tc>
        <w:tc>
          <w:tcPr>
            <w:tcW w:w="585" w:type="dxa"/>
            <w:tcMar>
              <w:top w:w="100" w:type="dxa"/>
              <w:left w:w="100" w:type="dxa"/>
              <w:bottom w:w="100" w:type="dxa"/>
              <w:right w:w="100" w:type="dxa"/>
            </w:tcMar>
          </w:tcPr>
          <w:p w14:paraId="79FEC862"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3E5A5F99"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2C123E22"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52E6781D"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6E9AE199"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5E2B80AB" w14:textId="77777777" w:rsidTr="00227F03">
        <w:tc>
          <w:tcPr>
            <w:tcW w:w="870" w:type="dxa"/>
            <w:shd w:val="clear" w:color="auto" w:fill="EAF1DD" w:themeFill="accent3" w:themeFillTint="33"/>
            <w:tcMar>
              <w:top w:w="100" w:type="dxa"/>
              <w:left w:w="100" w:type="dxa"/>
              <w:bottom w:w="100" w:type="dxa"/>
              <w:right w:w="100" w:type="dxa"/>
            </w:tcMar>
            <w:vAlign w:val="center"/>
          </w:tcPr>
          <w:p w14:paraId="5BAA8C5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445" w:type="dxa"/>
            <w:tcMar>
              <w:top w:w="100" w:type="dxa"/>
              <w:left w:w="100" w:type="dxa"/>
              <w:bottom w:w="100" w:type="dxa"/>
              <w:right w:w="100" w:type="dxa"/>
            </w:tcMar>
          </w:tcPr>
          <w:p w14:paraId="38D74E55"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주변 어른이나 담당자에게 지역사회 자원에 대해 질문하고 도움을 받는 방법을 알고 있다.</w:t>
            </w:r>
          </w:p>
        </w:tc>
        <w:tc>
          <w:tcPr>
            <w:tcW w:w="585" w:type="dxa"/>
            <w:tcMar>
              <w:top w:w="100" w:type="dxa"/>
              <w:left w:w="100" w:type="dxa"/>
              <w:bottom w:w="100" w:type="dxa"/>
              <w:right w:w="100" w:type="dxa"/>
            </w:tcMar>
          </w:tcPr>
          <w:p w14:paraId="36E4F376"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085CD4E1"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6C5F7B80"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2611CD72"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14035047"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4B7A47BF" w14:textId="77777777" w:rsidTr="00227F03">
        <w:tc>
          <w:tcPr>
            <w:tcW w:w="870" w:type="dxa"/>
            <w:shd w:val="clear" w:color="auto" w:fill="EAF1DD" w:themeFill="accent3" w:themeFillTint="33"/>
            <w:tcMar>
              <w:top w:w="100" w:type="dxa"/>
              <w:left w:w="100" w:type="dxa"/>
              <w:bottom w:w="100" w:type="dxa"/>
              <w:right w:w="100" w:type="dxa"/>
            </w:tcMar>
            <w:vAlign w:val="center"/>
          </w:tcPr>
          <w:p w14:paraId="45F407E6"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5</w:t>
            </w:r>
          </w:p>
        </w:tc>
        <w:tc>
          <w:tcPr>
            <w:tcW w:w="5445" w:type="dxa"/>
            <w:tcMar>
              <w:top w:w="100" w:type="dxa"/>
              <w:left w:w="100" w:type="dxa"/>
              <w:bottom w:w="100" w:type="dxa"/>
              <w:right w:w="100" w:type="dxa"/>
            </w:tcMar>
          </w:tcPr>
          <w:p w14:paraId="3DDFCBFC"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지역사회 자원을 이용해 실생활 문제(주거, 건강, 경제적 어려움 등)를 해결한 경험이 있거나 계획해 본 적이 있다.</w:t>
            </w:r>
          </w:p>
        </w:tc>
        <w:tc>
          <w:tcPr>
            <w:tcW w:w="585" w:type="dxa"/>
            <w:tcMar>
              <w:top w:w="100" w:type="dxa"/>
              <w:left w:w="100" w:type="dxa"/>
              <w:bottom w:w="100" w:type="dxa"/>
              <w:right w:w="100" w:type="dxa"/>
            </w:tcMar>
          </w:tcPr>
          <w:p w14:paraId="4DA15CAF" w14:textId="77777777" w:rsidR="00BD0FFD" w:rsidRPr="00FF4E9E" w:rsidRDefault="00BD0FFD" w:rsidP="00B274C8">
            <w:pPr>
              <w:widowControl w:val="0"/>
              <w:rPr>
                <w:rFonts w:ascii="Pretendard Light" w:eastAsia="Pretendard Light" w:hAnsi="Pretendard Light" w:cs="Microsoft GothicNeo"/>
              </w:rPr>
            </w:pPr>
          </w:p>
        </w:tc>
        <w:tc>
          <w:tcPr>
            <w:tcW w:w="525" w:type="dxa"/>
            <w:tcMar>
              <w:top w:w="100" w:type="dxa"/>
              <w:left w:w="100" w:type="dxa"/>
              <w:bottom w:w="100" w:type="dxa"/>
              <w:right w:w="100" w:type="dxa"/>
            </w:tcMar>
          </w:tcPr>
          <w:p w14:paraId="426D931F"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00B1D52C" w14:textId="77777777" w:rsidR="00BD0FFD" w:rsidRPr="00FF4E9E" w:rsidRDefault="00BD0FFD" w:rsidP="00B274C8">
            <w:pPr>
              <w:widowControl w:val="0"/>
              <w:rPr>
                <w:rFonts w:ascii="Pretendard Light" w:eastAsia="Pretendard Light" w:hAnsi="Pretendard Light" w:cs="Microsoft GothicNeo"/>
              </w:rPr>
            </w:pPr>
          </w:p>
        </w:tc>
        <w:tc>
          <w:tcPr>
            <w:tcW w:w="495" w:type="dxa"/>
            <w:tcMar>
              <w:top w:w="100" w:type="dxa"/>
              <w:left w:w="100" w:type="dxa"/>
              <w:bottom w:w="100" w:type="dxa"/>
              <w:right w:w="100" w:type="dxa"/>
            </w:tcMar>
          </w:tcPr>
          <w:p w14:paraId="414BA258" w14:textId="77777777" w:rsidR="00BD0FFD" w:rsidRPr="00FF4E9E" w:rsidRDefault="00BD0FFD" w:rsidP="00B274C8">
            <w:pPr>
              <w:widowControl w:val="0"/>
              <w:rPr>
                <w:rFonts w:ascii="Pretendard Light" w:eastAsia="Pretendard Light" w:hAnsi="Pretendard Light" w:cs="Microsoft GothicNeo"/>
              </w:rPr>
            </w:pPr>
          </w:p>
        </w:tc>
        <w:tc>
          <w:tcPr>
            <w:tcW w:w="510" w:type="dxa"/>
            <w:tcMar>
              <w:top w:w="100" w:type="dxa"/>
              <w:left w:w="100" w:type="dxa"/>
              <w:bottom w:w="100" w:type="dxa"/>
              <w:right w:w="100" w:type="dxa"/>
            </w:tcMar>
          </w:tcPr>
          <w:p w14:paraId="0D9FEE01" w14:textId="77777777" w:rsidR="00BD0FFD" w:rsidRPr="00FF4E9E" w:rsidRDefault="00BD0FFD" w:rsidP="00B274C8">
            <w:pPr>
              <w:widowControl w:val="0"/>
              <w:rPr>
                <w:rFonts w:ascii="Pretendard Light" w:eastAsia="Pretendard Light" w:hAnsi="Pretendard Light" w:cs="Microsoft GothicNeo"/>
              </w:rPr>
            </w:pPr>
          </w:p>
        </w:tc>
      </w:tr>
    </w:tbl>
    <w:p w14:paraId="0469C6B6" w14:textId="1C880D70" w:rsidR="00BD0FFD" w:rsidRPr="00FF4E9E" w:rsidRDefault="000B4ABF"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b/>
          <w:bCs/>
        </w:rPr>
        <w:lastRenderedPageBreak/>
        <w:t>(</w:t>
      </w:r>
      <w:r w:rsidR="008C0083" w:rsidRPr="00FF4E9E">
        <w:rPr>
          <w:rFonts w:ascii="Pretendard Light" w:eastAsia="Pretendard Light" w:hAnsi="Pretendard Light" w:cs="Microsoft GothicNeo"/>
          <w:b/>
          <w:bCs/>
        </w:rPr>
        <w:t>4</w:t>
      </w:r>
      <w:r w:rsidR="00BD0FFD" w:rsidRPr="00FF4E9E">
        <w:rPr>
          <w:rFonts w:ascii="Pretendard Light" w:eastAsia="Pretendard Light" w:hAnsi="Pretendard Light" w:cs="Microsoft GothicNeo"/>
          <w:b/>
          <w:bCs/>
        </w:rPr>
        <w:t>) 만족도 조사 예시</w:t>
      </w:r>
    </w:p>
    <w:p w14:paraId="2F32CB65" w14:textId="0088DF2D" w:rsidR="00BD0FFD" w:rsidRPr="00FF4E9E" w:rsidRDefault="00BD0FFD" w:rsidP="00B274C8">
      <w:pPr>
        <w:pBdr>
          <w:top w:val="nil"/>
          <w:left w:val="nil"/>
          <w:bottom w:val="nil"/>
          <w:right w:val="nil"/>
          <w:between w:val="nil"/>
        </w:pBdr>
        <w:rPr>
          <w:rFonts w:ascii="Pretendard Light" w:eastAsia="Pretendard Light" w:hAnsi="Pretendard Light" w:cs="Microsoft GothicNeo"/>
        </w:rPr>
      </w:pPr>
      <w:r w:rsidRPr="00FF4E9E">
        <w:rPr>
          <w:rFonts w:ascii="Pretendard Light" w:eastAsia="Pretendard Light" w:hAnsi="Pretendard Light" w:cs="Microsoft GothicNeo"/>
        </w:rPr>
        <w:t>만족도 조사는 교육을 수료한 학습자를 대상으로 교육 종료 일주일 이내 진행될 예정이며,</w:t>
      </w:r>
      <w:r w:rsidRPr="00FF4E9E">
        <w:rPr>
          <w:rFonts w:ascii="Pretendard Light" w:eastAsia="Pretendard Light" w:hAnsi="Pretendard Light" w:cs="Microsoft GothicNeo"/>
        </w:rPr>
        <w:br/>
        <w:t xml:space="preserve">교육이 진행된 시간, 장소/교강사 및 교육 내용/활용된 교육 매체나 방법 등 다양한 내용을 포함하여 총 30문항으로 구성하였다. </w:t>
      </w:r>
    </w:p>
    <w:p w14:paraId="4AB19D8F" w14:textId="77777777" w:rsidR="00BD0FFD" w:rsidRPr="00FF4E9E" w:rsidRDefault="00BD0FFD" w:rsidP="00B274C8">
      <w:pPr>
        <w:rPr>
          <w:rFonts w:ascii="Pretendard Light" w:eastAsia="Pretendard Light" w:hAnsi="Pretendard Light" w:cs="Microsoft GothicNeo"/>
        </w:rPr>
      </w:pPr>
    </w:p>
    <w:tbl>
      <w:tblPr>
        <w:tblW w:w="8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5085"/>
        <w:gridCol w:w="630"/>
        <w:gridCol w:w="585"/>
        <w:gridCol w:w="555"/>
        <w:gridCol w:w="585"/>
        <w:gridCol w:w="585"/>
      </w:tblGrid>
      <w:tr w:rsidR="008C0083" w:rsidRPr="00FF4E9E" w14:paraId="7A79B606" w14:textId="77777777" w:rsidTr="00227F03">
        <w:tc>
          <w:tcPr>
            <w:tcW w:w="900" w:type="dxa"/>
            <w:shd w:val="clear" w:color="auto" w:fill="EAF1DD" w:themeFill="accent3" w:themeFillTint="33"/>
            <w:tcMar>
              <w:top w:w="100" w:type="dxa"/>
              <w:left w:w="100" w:type="dxa"/>
              <w:bottom w:w="100" w:type="dxa"/>
              <w:right w:w="100" w:type="dxa"/>
            </w:tcMar>
          </w:tcPr>
          <w:p w14:paraId="1AF655D0"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번호</w:t>
            </w:r>
          </w:p>
        </w:tc>
        <w:tc>
          <w:tcPr>
            <w:tcW w:w="5085" w:type="dxa"/>
            <w:shd w:val="clear" w:color="auto" w:fill="EAF1DD" w:themeFill="accent3" w:themeFillTint="33"/>
            <w:tcMar>
              <w:top w:w="100" w:type="dxa"/>
              <w:left w:w="100" w:type="dxa"/>
              <w:bottom w:w="100" w:type="dxa"/>
              <w:right w:w="100" w:type="dxa"/>
            </w:tcMar>
          </w:tcPr>
          <w:p w14:paraId="7746BE63"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문항 내용</w:t>
            </w:r>
          </w:p>
        </w:tc>
        <w:tc>
          <w:tcPr>
            <w:tcW w:w="630" w:type="dxa"/>
            <w:shd w:val="clear" w:color="auto" w:fill="EAF1DD" w:themeFill="accent3" w:themeFillTint="33"/>
            <w:tcMar>
              <w:top w:w="100" w:type="dxa"/>
              <w:left w:w="100" w:type="dxa"/>
              <w:bottom w:w="100" w:type="dxa"/>
              <w:right w:w="100" w:type="dxa"/>
            </w:tcMar>
          </w:tcPr>
          <w:p w14:paraId="7002D42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85" w:type="dxa"/>
            <w:shd w:val="clear" w:color="auto" w:fill="EAF1DD" w:themeFill="accent3" w:themeFillTint="33"/>
            <w:tcMar>
              <w:top w:w="100" w:type="dxa"/>
              <w:left w:w="100" w:type="dxa"/>
              <w:bottom w:w="100" w:type="dxa"/>
              <w:right w:w="100" w:type="dxa"/>
            </w:tcMar>
          </w:tcPr>
          <w:p w14:paraId="37919D2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55" w:type="dxa"/>
            <w:shd w:val="clear" w:color="auto" w:fill="EAF1DD" w:themeFill="accent3" w:themeFillTint="33"/>
            <w:tcMar>
              <w:top w:w="100" w:type="dxa"/>
              <w:left w:w="100" w:type="dxa"/>
              <w:bottom w:w="100" w:type="dxa"/>
              <w:right w:w="100" w:type="dxa"/>
            </w:tcMar>
          </w:tcPr>
          <w:p w14:paraId="6845E768"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85" w:type="dxa"/>
            <w:shd w:val="clear" w:color="auto" w:fill="EAF1DD" w:themeFill="accent3" w:themeFillTint="33"/>
            <w:tcMar>
              <w:top w:w="100" w:type="dxa"/>
              <w:left w:w="100" w:type="dxa"/>
              <w:bottom w:w="100" w:type="dxa"/>
              <w:right w:w="100" w:type="dxa"/>
            </w:tcMar>
          </w:tcPr>
          <w:p w14:paraId="5CCB7A9D"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85" w:type="dxa"/>
            <w:shd w:val="clear" w:color="auto" w:fill="EAF1DD" w:themeFill="accent3" w:themeFillTint="33"/>
            <w:tcMar>
              <w:top w:w="100" w:type="dxa"/>
              <w:left w:w="100" w:type="dxa"/>
              <w:bottom w:w="100" w:type="dxa"/>
              <w:right w:w="100" w:type="dxa"/>
            </w:tcMar>
          </w:tcPr>
          <w:p w14:paraId="052BC037"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5</w:t>
            </w:r>
          </w:p>
        </w:tc>
      </w:tr>
      <w:tr w:rsidR="008C0083" w:rsidRPr="00FF4E9E" w14:paraId="483298D4" w14:textId="77777777" w:rsidTr="00227F03">
        <w:tc>
          <w:tcPr>
            <w:tcW w:w="900" w:type="dxa"/>
            <w:shd w:val="clear" w:color="auto" w:fill="EAF1DD" w:themeFill="accent3" w:themeFillTint="33"/>
            <w:tcMar>
              <w:top w:w="100" w:type="dxa"/>
              <w:left w:w="100" w:type="dxa"/>
              <w:bottom w:w="100" w:type="dxa"/>
              <w:right w:w="100" w:type="dxa"/>
            </w:tcMar>
            <w:vAlign w:val="center"/>
          </w:tcPr>
          <w:p w14:paraId="2A48FF4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w:t>
            </w:r>
          </w:p>
        </w:tc>
        <w:tc>
          <w:tcPr>
            <w:tcW w:w="5085" w:type="dxa"/>
            <w:tcMar>
              <w:top w:w="100" w:type="dxa"/>
              <w:left w:w="100" w:type="dxa"/>
              <w:bottom w:w="100" w:type="dxa"/>
              <w:right w:w="100" w:type="dxa"/>
            </w:tcMar>
          </w:tcPr>
          <w:p w14:paraId="4D767E24"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 시간은 학습량에 비해 적절 배분되었다.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55D2172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7CDFD9D"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34876BD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A400D7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6514E39"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1EB84573" w14:textId="77777777" w:rsidTr="00227F03">
        <w:tc>
          <w:tcPr>
            <w:tcW w:w="900" w:type="dxa"/>
            <w:shd w:val="clear" w:color="auto" w:fill="EAF1DD" w:themeFill="accent3" w:themeFillTint="33"/>
            <w:tcMar>
              <w:top w:w="100" w:type="dxa"/>
              <w:left w:w="100" w:type="dxa"/>
              <w:bottom w:w="100" w:type="dxa"/>
              <w:right w:w="100" w:type="dxa"/>
            </w:tcMar>
            <w:vAlign w:val="center"/>
          </w:tcPr>
          <w:p w14:paraId="581DD8B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w:t>
            </w:r>
          </w:p>
        </w:tc>
        <w:tc>
          <w:tcPr>
            <w:tcW w:w="5085" w:type="dxa"/>
            <w:tcMar>
              <w:top w:w="100" w:type="dxa"/>
              <w:left w:w="100" w:type="dxa"/>
              <w:bottom w:w="100" w:type="dxa"/>
              <w:right w:w="100" w:type="dxa"/>
            </w:tcMar>
          </w:tcPr>
          <w:p w14:paraId="0C103E00"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 진행 속도는 내 이해 수준에 적합했다.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6627451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B925AF3"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08B7DCB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09B3A6A"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E1CB77F"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5685123" w14:textId="77777777" w:rsidTr="00227F03">
        <w:tc>
          <w:tcPr>
            <w:tcW w:w="900" w:type="dxa"/>
            <w:shd w:val="clear" w:color="auto" w:fill="EAF1DD" w:themeFill="accent3" w:themeFillTint="33"/>
            <w:tcMar>
              <w:top w:w="100" w:type="dxa"/>
              <w:left w:w="100" w:type="dxa"/>
              <w:bottom w:w="100" w:type="dxa"/>
              <w:right w:w="100" w:type="dxa"/>
            </w:tcMar>
            <w:vAlign w:val="center"/>
          </w:tcPr>
          <w:p w14:paraId="1E4D1D1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3</w:t>
            </w:r>
          </w:p>
        </w:tc>
        <w:tc>
          <w:tcPr>
            <w:tcW w:w="5085" w:type="dxa"/>
            <w:tcMar>
              <w:top w:w="100" w:type="dxa"/>
              <w:left w:w="100" w:type="dxa"/>
              <w:bottom w:w="100" w:type="dxa"/>
              <w:right w:w="100" w:type="dxa"/>
            </w:tcMar>
          </w:tcPr>
          <w:p w14:paraId="0F623D7F"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 장소는 접근성이 좋고 편리했다.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46DDFCD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D38A2EF"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10CF8FD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5CD8C2A"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986DA0F"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67CE265" w14:textId="77777777" w:rsidTr="00227F03">
        <w:tc>
          <w:tcPr>
            <w:tcW w:w="900" w:type="dxa"/>
            <w:shd w:val="clear" w:color="auto" w:fill="EAF1DD" w:themeFill="accent3" w:themeFillTint="33"/>
            <w:tcMar>
              <w:top w:w="100" w:type="dxa"/>
              <w:left w:w="100" w:type="dxa"/>
              <w:bottom w:w="100" w:type="dxa"/>
              <w:right w:w="100" w:type="dxa"/>
            </w:tcMar>
            <w:vAlign w:val="center"/>
          </w:tcPr>
          <w:p w14:paraId="0DFD5D78"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4</w:t>
            </w:r>
          </w:p>
        </w:tc>
        <w:tc>
          <w:tcPr>
            <w:tcW w:w="5085" w:type="dxa"/>
            <w:tcMar>
              <w:top w:w="100" w:type="dxa"/>
              <w:left w:w="100" w:type="dxa"/>
              <w:bottom w:w="100" w:type="dxa"/>
              <w:right w:w="100" w:type="dxa"/>
            </w:tcMar>
          </w:tcPr>
          <w:p w14:paraId="4BF78F7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교육 장소의 환경(조명, 소음, 온도 등)은 </w:t>
            </w:r>
            <w:r w:rsidRPr="00FF4E9E">
              <w:rPr>
                <w:rFonts w:ascii="Pretendard Light" w:eastAsia="Pretendard Light" w:hAnsi="Pretendard Light" w:cs="Microsoft GothicNeo"/>
              </w:rPr>
              <w:br/>
              <w:t>집중하기에 적합했다.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7346F3D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4062AE6"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7BA86349"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5F5EE6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6C74A5E"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2F25E243" w14:textId="77777777" w:rsidTr="00227F03">
        <w:tc>
          <w:tcPr>
            <w:tcW w:w="900" w:type="dxa"/>
            <w:shd w:val="clear" w:color="auto" w:fill="EAF1DD" w:themeFill="accent3" w:themeFillTint="33"/>
            <w:tcMar>
              <w:top w:w="100" w:type="dxa"/>
              <w:left w:w="100" w:type="dxa"/>
              <w:bottom w:w="100" w:type="dxa"/>
              <w:right w:w="100" w:type="dxa"/>
            </w:tcMar>
            <w:vAlign w:val="center"/>
          </w:tcPr>
          <w:p w14:paraId="60062C42"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5</w:t>
            </w:r>
          </w:p>
        </w:tc>
        <w:tc>
          <w:tcPr>
            <w:tcW w:w="5085" w:type="dxa"/>
            <w:tcMar>
              <w:top w:w="100" w:type="dxa"/>
              <w:left w:w="100" w:type="dxa"/>
              <w:bottom w:w="100" w:type="dxa"/>
              <w:right w:w="100" w:type="dxa"/>
            </w:tcMar>
          </w:tcPr>
          <w:p w14:paraId="67DCCB9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강사는 내용 전달이 명확하고 이해하기 쉽게 설명했다.</w:t>
            </w:r>
          </w:p>
        </w:tc>
        <w:tc>
          <w:tcPr>
            <w:tcW w:w="630" w:type="dxa"/>
            <w:tcMar>
              <w:top w:w="100" w:type="dxa"/>
              <w:left w:w="100" w:type="dxa"/>
              <w:bottom w:w="100" w:type="dxa"/>
              <w:right w:w="100" w:type="dxa"/>
            </w:tcMar>
          </w:tcPr>
          <w:p w14:paraId="1C7A99F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670C70F"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4F9164BD"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7D27BC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0E36853"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4E505CF1" w14:textId="77777777" w:rsidTr="00227F03">
        <w:tc>
          <w:tcPr>
            <w:tcW w:w="900" w:type="dxa"/>
            <w:shd w:val="clear" w:color="auto" w:fill="EAF1DD" w:themeFill="accent3" w:themeFillTint="33"/>
            <w:tcMar>
              <w:top w:w="100" w:type="dxa"/>
              <w:left w:w="100" w:type="dxa"/>
              <w:bottom w:w="100" w:type="dxa"/>
              <w:right w:w="100" w:type="dxa"/>
            </w:tcMar>
            <w:vAlign w:val="center"/>
          </w:tcPr>
          <w:p w14:paraId="5B660153"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6</w:t>
            </w:r>
          </w:p>
        </w:tc>
        <w:tc>
          <w:tcPr>
            <w:tcW w:w="5085" w:type="dxa"/>
            <w:tcMar>
              <w:top w:w="100" w:type="dxa"/>
              <w:left w:w="100" w:type="dxa"/>
              <w:bottom w:w="100" w:type="dxa"/>
              <w:right w:w="100" w:type="dxa"/>
            </w:tcMar>
          </w:tcPr>
          <w:p w14:paraId="734DC273"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강사는 학습자 질문에 친절하고 충분히 답했다.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0929B08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F655973"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0E254BAD"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7D4D67B"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B351416"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7F1E911" w14:textId="77777777" w:rsidTr="00227F03">
        <w:tc>
          <w:tcPr>
            <w:tcW w:w="900" w:type="dxa"/>
            <w:shd w:val="clear" w:color="auto" w:fill="EAF1DD" w:themeFill="accent3" w:themeFillTint="33"/>
            <w:tcMar>
              <w:top w:w="100" w:type="dxa"/>
              <w:left w:w="100" w:type="dxa"/>
              <w:bottom w:w="100" w:type="dxa"/>
              <w:right w:w="100" w:type="dxa"/>
            </w:tcMar>
            <w:vAlign w:val="center"/>
          </w:tcPr>
          <w:p w14:paraId="7C0A784B"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7</w:t>
            </w:r>
          </w:p>
        </w:tc>
        <w:tc>
          <w:tcPr>
            <w:tcW w:w="5085" w:type="dxa"/>
            <w:tcMar>
              <w:top w:w="100" w:type="dxa"/>
              <w:left w:w="100" w:type="dxa"/>
              <w:bottom w:w="100" w:type="dxa"/>
              <w:right w:w="100" w:type="dxa"/>
            </w:tcMar>
          </w:tcPr>
          <w:p w14:paraId="38B5C0EB"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강사는 참여를 유도하는 다양한 활동을 제공했다.</w:t>
            </w:r>
          </w:p>
        </w:tc>
        <w:tc>
          <w:tcPr>
            <w:tcW w:w="630" w:type="dxa"/>
            <w:tcMar>
              <w:top w:w="100" w:type="dxa"/>
              <w:left w:w="100" w:type="dxa"/>
              <w:bottom w:w="100" w:type="dxa"/>
              <w:right w:w="100" w:type="dxa"/>
            </w:tcMar>
          </w:tcPr>
          <w:p w14:paraId="2FB6D1F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3A19500"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38DDD12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0AEA3AF"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6CA3F79"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33C6FD06" w14:textId="77777777" w:rsidTr="00227F03">
        <w:tc>
          <w:tcPr>
            <w:tcW w:w="900" w:type="dxa"/>
            <w:shd w:val="clear" w:color="auto" w:fill="EAF1DD" w:themeFill="accent3" w:themeFillTint="33"/>
            <w:tcMar>
              <w:top w:w="100" w:type="dxa"/>
              <w:left w:w="100" w:type="dxa"/>
              <w:bottom w:w="100" w:type="dxa"/>
              <w:right w:w="100" w:type="dxa"/>
            </w:tcMar>
            <w:vAlign w:val="center"/>
          </w:tcPr>
          <w:p w14:paraId="6686D81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8</w:t>
            </w:r>
          </w:p>
        </w:tc>
        <w:tc>
          <w:tcPr>
            <w:tcW w:w="5085" w:type="dxa"/>
            <w:tcMar>
              <w:top w:w="100" w:type="dxa"/>
              <w:left w:w="100" w:type="dxa"/>
              <w:bottom w:w="100" w:type="dxa"/>
              <w:right w:w="100" w:type="dxa"/>
            </w:tcMar>
          </w:tcPr>
          <w:p w14:paraId="5E1BC211"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제공된 교안과 자료(워크북, 프린트 등)는 </w:t>
            </w:r>
            <w:r w:rsidRPr="00FF4E9E">
              <w:rPr>
                <w:rFonts w:ascii="Pretendard Light" w:eastAsia="Pretendard Light" w:hAnsi="Pretendard Light" w:cs="Microsoft GothicNeo"/>
              </w:rPr>
              <w:br/>
              <w:t>내용이 알차고 이해하는 데 도움이 되었다.</w:t>
            </w:r>
          </w:p>
        </w:tc>
        <w:tc>
          <w:tcPr>
            <w:tcW w:w="630" w:type="dxa"/>
            <w:tcMar>
              <w:top w:w="100" w:type="dxa"/>
              <w:left w:w="100" w:type="dxa"/>
              <w:bottom w:w="100" w:type="dxa"/>
              <w:right w:w="100" w:type="dxa"/>
            </w:tcMar>
          </w:tcPr>
          <w:p w14:paraId="69F0E15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90288CC"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5146D60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58E5F5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1EBF29B"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B7B02ED" w14:textId="77777777" w:rsidTr="00227F03">
        <w:tc>
          <w:tcPr>
            <w:tcW w:w="900" w:type="dxa"/>
            <w:shd w:val="clear" w:color="auto" w:fill="EAF1DD" w:themeFill="accent3" w:themeFillTint="33"/>
            <w:tcMar>
              <w:top w:w="100" w:type="dxa"/>
              <w:left w:w="100" w:type="dxa"/>
              <w:bottom w:w="100" w:type="dxa"/>
              <w:right w:w="100" w:type="dxa"/>
            </w:tcMar>
            <w:vAlign w:val="center"/>
          </w:tcPr>
          <w:p w14:paraId="73E5AB6A"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9</w:t>
            </w:r>
          </w:p>
        </w:tc>
        <w:tc>
          <w:tcPr>
            <w:tcW w:w="5085" w:type="dxa"/>
            <w:tcMar>
              <w:top w:w="100" w:type="dxa"/>
              <w:left w:w="100" w:type="dxa"/>
              <w:bottom w:w="100" w:type="dxa"/>
              <w:right w:w="100" w:type="dxa"/>
            </w:tcMar>
          </w:tcPr>
          <w:p w14:paraId="4CEDF259"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교안의 디자인과 구성은</w:t>
            </w:r>
            <w:r w:rsidRPr="00FF4E9E">
              <w:rPr>
                <w:rFonts w:ascii="Pretendard Light" w:eastAsia="Pretendard Light" w:hAnsi="Pretendard Light" w:cs="Microsoft GothicNeo"/>
              </w:rPr>
              <w:br/>
              <w:t xml:space="preserve"> 보기 쉽고 정리하기 편리했다.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5F772F7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A6436ED"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719C0E5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AE0182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20A2D5C"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EE796BA" w14:textId="77777777" w:rsidTr="00227F03">
        <w:tc>
          <w:tcPr>
            <w:tcW w:w="900" w:type="dxa"/>
            <w:shd w:val="clear" w:color="auto" w:fill="EAF1DD" w:themeFill="accent3" w:themeFillTint="33"/>
            <w:tcMar>
              <w:top w:w="100" w:type="dxa"/>
              <w:left w:w="100" w:type="dxa"/>
              <w:bottom w:w="100" w:type="dxa"/>
              <w:right w:w="100" w:type="dxa"/>
            </w:tcMar>
            <w:vAlign w:val="center"/>
          </w:tcPr>
          <w:p w14:paraId="692C3C8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10</w:t>
            </w:r>
          </w:p>
        </w:tc>
        <w:tc>
          <w:tcPr>
            <w:tcW w:w="5085" w:type="dxa"/>
            <w:tcMar>
              <w:top w:w="100" w:type="dxa"/>
              <w:left w:w="100" w:type="dxa"/>
              <w:bottom w:w="100" w:type="dxa"/>
              <w:right w:w="100" w:type="dxa"/>
            </w:tcMar>
          </w:tcPr>
          <w:p w14:paraId="6119E4D2" w14:textId="32FA50C8"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교육 중 활용된 애플리케이션의 사용법이 </w:t>
            </w:r>
            <w:r w:rsidR="00A17EB7" w:rsidRPr="00FF4E9E">
              <w:rPr>
                <w:rFonts w:ascii="Pretendard Light" w:eastAsia="Pretendard Light" w:hAnsi="Pretendard Light" w:cs="Microsoft GothicNeo"/>
              </w:rPr>
              <w:br/>
            </w:r>
            <w:r w:rsidRPr="00FF4E9E">
              <w:rPr>
                <w:rFonts w:ascii="Pretendard Light" w:eastAsia="Pretendard Light" w:hAnsi="Pretendard Light" w:cs="Microsoft GothicNeo"/>
              </w:rPr>
              <w:t>직관적이고 편리했다.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396C42D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94C8022"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56DC45E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B72BFE7"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C38ECF7"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2E89BD22" w14:textId="77777777" w:rsidTr="00227F03">
        <w:tc>
          <w:tcPr>
            <w:tcW w:w="900" w:type="dxa"/>
            <w:shd w:val="clear" w:color="auto" w:fill="EAF1DD" w:themeFill="accent3" w:themeFillTint="33"/>
            <w:tcMar>
              <w:top w:w="100" w:type="dxa"/>
              <w:left w:w="100" w:type="dxa"/>
              <w:bottom w:w="100" w:type="dxa"/>
              <w:right w:w="100" w:type="dxa"/>
            </w:tcMar>
            <w:vAlign w:val="center"/>
          </w:tcPr>
          <w:p w14:paraId="658E0CA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11</w:t>
            </w:r>
          </w:p>
        </w:tc>
        <w:tc>
          <w:tcPr>
            <w:tcW w:w="5085" w:type="dxa"/>
            <w:tcMar>
              <w:top w:w="100" w:type="dxa"/>
              <w:left w:w="100" w:type="dxa"/>
              <w:bottom w:w="100" w:type="dxa"/>
              <w:right w:w="100" w:type="dxa"/>
            </w:tcMar>
          </w:tcPr>
          <w:p w14:paraId="158732AA" w14:textId="0159FDDD"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애플리케이션 내 정보(금융, 기관 안내 등)는 </w:t>
            </w:r>
            <w:r w:rsidRPr="00FF4E9E">
              <w:rPr>
                <w:rFonts w:ascii="Pretendard Light" w:eastAsia="Pretendard Light" w:hAnsi="Pretendard Light" w:cs="Microsoft GothicNeo"/>
              </w:rPr>
              <w:br/>
              <w:t>정확하고 신뢰할 만했다.</w:t>
            </w:r>
          </w:p>
        </w:tc>
        <w:tc>
          <w:tcPr>
            <w:tcW w:w="630" w:type="dxa"/>
            <w:tcMar>
              <w:top w:w="100" w:type="dxa"/>
              <w:left w:w="100" w:type="dxa"/>
              <w:bottom w:w="100" w:type="dxa"/>
              <w:right w:w="100" w:type="dxa"/>
            </w:tcMar>
          </w:tcPr>
          <w:p w14:paraId="7EAF63B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99274DF"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729A6AC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9000182"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0469333"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0AB68C3" w14:textId="77777777" w:rsidTr="00227F03">
        <w:tc>
          <w:tcPr>
            <w:tcW w:w="900" w:type="dxa"/>
            <w:shd w:val="clear" w:color="auto" w:fill="EAF1DD" w:themeFill="accent3" w:themeFillTint="33"/>
            <w:tcMar>
              <w:top w:w="100" w:type="dxa"/>
              <w:left w:w="100" w:type="dxa"/>
              <w:bottom w:w="100" w:type="dxa"/>
              <w:right w:w="100" w:type="dxa"/>
            </w:tcMar>
            <w:vAlign w:val="center"/>
          </w:tcPr>
          <w:p w14:paraId="75297E44"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12</w:t>
            </w:r>
          </w:p>
        </w:tc>
        <w:tc>
          <w:tcPr>
            <w:tcW w:w="5085" w:type="dxa"/>
            <w:tcMar>
              <w:top w:w="100" w:type="dxa"/>
              <w:left w:w="100" w:type="dxa"/>
              <w:bottom w:w="100" w:type="dxa"/>
              <w:right w:w="100" w:type="dxa"/>
            </w:tcMar>
          </w:tcPr>
          <w:p w14:paraId="53DDF8C7"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보드게임 활동은 교육 내용을 </w:t>
            </w:r>
            <w:r w:rsidRPr="00FF4E9E">
              <w:rPr>
                <w:rFonts w:ascii="Pretendard Light" w:eastAsia="Pretendard Light" w:hAnsi="Pretendard Light" w:cs="Microsoft GothicNeo"/>
              </w:rPr>
              <w:br/>
              <w:t>쉽고 재미있게 이해하는 데 효과적이었다.</w:t>
            </w:r>
            <w:r w:rsidRPr="00FF4E9E">
              <w:rPr>
                <w:rFonts w:ascii="Pretendard Light" w:eastAsia="Pretendard Light" w:hAnsi="Pretendard Light" w:cs="Microsoft GothicNeo"/>
              </w:rPr>
              <w:tab/>
            </w:r>
          </w:p>
        </w:tc>
        <w:tc>
          <w:tcPr>
            <w:tcW w:w="630" w:type="dxa"/>
            <w:tcMar>
              <w:top w:w="100" w:type="dxa"/>
              <w:left w:w="100" w:type="dxa"/>
              <w:bottom w:w="100" w:type="dxa"/>
              <w:right w:w="100" w:type="dxa"/>
            </w:tcMar>
          </w:tcPr>
          <w:p w14:paraId="059DD0B9"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25D084D"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1614233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D97425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ED87272"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6D38E74" w14:textId="77777777" w:rsidTr="00227F03">
        <w:tc>
          <w:tcPr>
            <w:tcW w:w="900" w:type="dxa"/>
            <w:shd w:val="clear" w:color="auto" w:fill="EAF1DD" w:themeFill="accent3" w:themeFillTint="33"/>
            <w:tcMar>
              <w:top w:w="100" w:type="dxa"/>
              <w:left w:w="100" w:type="dxa"/>
              <w:bottom w:w="100" w:type="dxa"/>
              <w:right w:w="100" w:type="dxa"/>
            </w:tcMar>
            <w:vAlign w:val="center"/>
          </w:tcPr>
          <w:p w14:paraId="2ADEE984"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13</w:t>
            </w:r>
          </w:p>
        </w:tc>
        <w:tc>
          <w:tcPr>
            <w:tcW w:w="5085" w:type="dxa"/>
            <w:tcMar>
              <w:top w:w="100" w:type="dxa"/>
              <w:left w:w="100" w:type="dxa"/>
              <w:bottom w:w="100" w:type="dxa"/>
              <w:right w:w="100" w:type="dxa"/>
            </w:tcMar>
          </w:tcPr>
          <w:p w14:paraId="44B13D47" w14:textId="78A3712A"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AI 챗봇의 답변과 상담 내용이 신속하고 정확했다.</w:t>
            </w:r>
          </w:p>
        </w:tc>
        <w:tc>
          <w:tcPr>
            <w:tcW w:w="630" w:type="dxa"/>
            <w:tcMar>
              <w:top w:w="100" w:type="dxa"/>
              <w:left w:w="100" w:type="dxa"/>
              <w:bottom w:w="100" w:type="dxa"/>
              <w:right w:w="100" w:type="dxa"/>
            </w:tcMar>
          </w:tcPr>
          <w:p w14:paraId="5E889BD7"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9CF7926"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67676BD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59FEF92"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3B661D2"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382A870" w14:textId="77777777" w:rsidTr="00227F03">
        <w:tc>
          <w:tcPr>
            <w:tcW w:w="900" w:type="dxa"/>
            <w:shd w:val="clear" w:color="auto" w:fill="EAF1DD" w:themeFill="accent3" w:themeFillTint="33"/>
            <w:tcMar>
              <w:top w:w="100" w:type="dxa"/>
              <w:left w:w="100" w:type="dxa"/>
              <w:bottom w:w="100" w:type="dxa"/>
              <w:right w:w="100" w:type="dxa"/>
            </w:tcMar>
            <w:vAlign w:val="center"/>
          </w:tcPr>
          <w:p w14:paraId="5D0CD7D3"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14</w:t>
            </w:r>
          </w:p>
        </w:tc>
        <w:tc>
          <w:tcPr>
            <w:tcW w:w="5085" w:type="dxa"/>
            <w:tcMar>
              <w:top w:w="100" w:type="dxa"/>
              <w:left w:w="100" w:type="dxa"/>
              <w:bottom w:w="100" w:type="dxa"/>
              <w:right w:w="100" w:type="dxa"/>
            </w:tcMar>
          </w:tcPr>
          <w:p w14:paraId="50C091C4" w14:textId="61BE4644"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AI 챗봇을 활용하는 과정에서 불편함이나 오류가 없었다.</w:t>
            </w:r>
          </w:p>
        </w:tc>
        <w:tc>
          <w:tcPr>
            <w:tcW w:w="630" w:type="dxa"/>
            <w:tcMar>
              <w:top w:w="100" w:type="dxa"/>
              <w:left w:w="100" w:type="dxa"/>
              <w:bottom w:w="100" w:type="dxa"/>
              <w:right w:w="100" w:type="dxa"/>
            </w:tcMar>
          </w:tcPr>
          <w:p w14:paraId="06A4FD6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29ADD53"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0A295867"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F31111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8691CCC"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03EABB3" w14:textId="77777777" w:rsidTr="00227F03">
        <w:tc>
          <w:tcPr>
            <w:tcW w:w="900" w:type="dxa"/>
            <w:shd w:val="clear" w:color="auto" w:fill="EAF1DD" w:themeFill="accent3" w:themeFillTint="33"/>
            <w:tcMar>
              <w:top w:w="100" w:type="dxa"/>
              <w:left w:w="100" w:type="dxa"/>
              <w:bottom w:w="100" w:type="dxa"/>
              <w:right w:w="100" w:type="dxa"/>
            </w:tcMar>
            <w:vAlign w:val="center"/>
          </w:tcPr>
          <w:p w14:paraId="46847A7F"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lastRenderedPageBreak/>
              <w:t>15</w:t>
            </w:r>
          </w:p>
        </w:tc>
        <w:tc>
          <w:tcPr>
            <w:tcW w:w="5085" w:type="dxa"/>
            <w:tcMar>
              <w:top w:w="100" w:type="dxa"/>
              <w:left w:w="100" w:type="dxa"/>
              <w:bottom w:w="100" w:type="dxa"/>
              <w:right w:w="100" w:type="dxa"/>
            </w:tcMar>
          </w:tcPr>
          <w:p w14:paraId="635C419C" w14:textId="76C73449" w:rsidR="00BD0FFD" w:rsidRPr="00FF4E9E" w:rsidRDefault="00A17EB7"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소BTI 검사</w:t>
            </w:r>
            <w:r w:rsidR="00BD0FFD" w:rsidRPr="00FF4E9E">
              <w:rPr>
                <w:rFonts w:ascii="Pretendard Light" w:eastAsia="Pretendard Light" w:hAnsi="Pretendard Light" w:cs="Microsoft GothicNeo"/>
              </w:rPr>
              <w:t xml:space="preserve">를 통해 </w:t>
            </w:r>
            <w:r w:rsidR="00BD0FFD" w:rsidRPr="00FF4E9E">
              <w:rPr>
                <w:rFonts w:ascii="Pretendard Light" w:eastAsia="Pretendard Light" w:hAnsi="Pretendard Light" w:cs="Microsoft GothicNeo"/>
              </w:rPr>
              <w:br/>
              <w:t>나</w:t>
            </w:r>
            <w:r w:rsidR="009C2110" w:rsidRPr="00FF4E9E">
              <w:rPr>
                <w:rFonts w:ascii="Pretendard Light" w:eastAsia="Pretendard Light" w:hAnsi="Pretendard Light" w:cs="Microsoft GothicNeo"/>
              </w:rPr>
              <w:t>의 소비 특성을</w:t>
            </w:r>
            <w:r w:rsidR="00BD0FFD" w:rsidRPr="00FF4E9E">
              <w:rPr>
                <w:rFonts w:ascii="Pretendard Light" w:eastAsia="Pretendard Light" w:hAnsi="Pretendard Light" w:cs="Microsoft GothicNeo"/>
              </w:rPr>
              <w:t xml:space="preserve"> 잘 이해할 수 있었다.</w:t>
            </w:r>
          </w:p>
        </w:tc>
        <w:tc>
          <w:tcPr>
            <w:tcW w:w="630" w:type="dxa"/>
            <w:tcMar>
              <w:top w:w="100" w:type="dxa"/>
              <w:left w:w="100" w:type="dxa"/>
              <w:bottom w:w="100" w:type="dxa"/>
              <w:right w:w="100" w:type="dxa"/>
            </w:tcMar>
          </w:tcPr>
          <w:p w14:paraId="654DF7F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B2E3643"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36E4946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A1D711A"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688FC2A"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19759BB5" w14:textId="77777777" w:rsidTr="00227F03">
        <w:tc>
          <w:tcPr>
            <w:tcW w:w="900" w:type="dxa"/>
            <w:shd w:val="clear" w:color="auto" w:fill="EAF1DD" w:themeFill="accent3" w:themeFillTint="33"/>
            <w:tcMar>
              <w:top w:w="100" w:type="dxa"/>
              <w:left w:w="100" w:type="dxa"/>
              <w:bottom w:w="100" w:type="dxa"/>
              <w:right w:w="100" w:type="dxa"/>
            </w:tcMar>
            <w:vAlign w:val="center"/>
          </w:tcPr>
          <w:p w14:paraId="5F4DE71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16</w:t>
            </w:r>
          </w:p>
        </w:tc>
        <w:tc>
          <w:tcPr>
            <w:tcW w:w="5085" w:type="dxa"/>
            <w:tcMar>
              <w:top w:w="100" w:type="dxa"/>
              <w:left w:w="100" w:type="dxa"/>
              <w:bottom w:w="100" w:type="dxa"/>
              <w:right w:w="100" w:type="dxa"/>
            </w:tcMar>
          </w:tcPr>
          <w:p w14:paraId="4AA64660" w14:textId="746CBDE8"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커뮤니티 게시판 및 게시글은 </w:t>
            </w:r>
            <w:r w:rsidRPr="00FF4E9E">
              <w:rPr>
                <w:rFonts w:ascii="Pretendard Light" w:eastAsia="Pretendard Light" w:hAnsi="Pretendard Light" w:cs="Microsoft GothicNeo"/>
              </w:rPr>
              <w:br/>
              <w:t>나에게 도움이 되는 정보가 많았다.</w:t>
            </w:r>
          </w:p>
        </w:tc>
        <w:tc>
          <w:tcPr>
            <w:tcW w:w="630" w:type="dxa"/>
            <w:tcMar>
              <w:top w:w="100" w:type="dxa"/>
              <w:left w:w="100" w:type="dxa"/>
              <w:bottom w:w="100" w:type="dxa"/>
              <w:right w:w="100" w:type="dxa"/>
            </w:tcMar>
          </w:tcPr>
          <w:p w14:paraId="67E6AA7D"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727608B"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5CAF73E2"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1FD989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8D2C8FF"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21CC06C9" w14:textId="77777777" w:rsidTr="00227F03">
        <w:tc>
          <w:tcPr>
            <w:tcW w:w="900" w:type="dxa"/>
            <w:shd w:val="clear" w:color="auto" w:fill="EAF1DD" w:themeFill="accent3" w:themeFillTint="33"/>
            <w:tcMar>
              <w:top w:w="100" w:type="dxa"/>
              <w:left w:w="100" w:type="dxa"/>
              <w:bottom w:w="100" w:type="dxa"/>
              <w:right w:w="100" w:type="dxa"/>
            </w:tcMar>
            <w:vAlign w:val="center"/>
          </w:tcPr>
          <w:p w14:paraId="4FE323A7"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17</w:t>
            </w:r>
          </w:p>
        </w:tc>
        <w:tc>
          <w:tcPr>
            <w:tcW w:w="5085" w:type="dxa"/>
            <w:tcMar>
              <w:top w:w="100" w:type="dxa"/>
              <w:left w:w="100" w:type="dxa"/>
              <w:bottom w:w="100" w:type="dxa"/>
              <w:right w:w="100" w:type="dxa"/>
            </w:tcMar>
          </w:tcPr>
          <w:p w14:paraId="57DBA0A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시뮬레이션 게임의 길이와 내용이 적절하여 </w:t>
            </w:r>
            <w:r w:rsidRPr="00FF4E9E">
              <w:rPr>
                <w:rFonts w:ascii="Pretendard Light" w:eastAsia="Pretendard Light" w:hAnsi="Pretendard Light" w:cs="Microsoft GothicNeo"/>
              </w:rPr>
              <w:br/>
              <w:t>내용을 효과적으로 이해하기 좋았다.</w:t>
            </w:r>
          </w:p>
        </w:tc>
        <w:tc>
          <w:tcPr>
            <w:tcW w:w="630" w:type="dxa"/>
            <w:tcMar>
              <w:top w:w="100" w:type="dxa"/>
              <w:left w:w="100" w:type="dxa"/>
              <w:bottom w:w="100" w:type="dxa"/>
              <w:right w:w="100" w:type="dxa"/>
            </w:tcMar>
          </w:tcPr>
          <w:p w14:paraId="1FAED81F"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1A5F29C"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2658F9E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E76F0D9"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40292F0"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14192A34" w14:textId="77777777" w:rsidTr="00227F03">
        <w:tc>
          <w:tcPr>
            <w:tcW w:w="900" w:type="dxa"/>
            <w:shd w:val="clear" w:color="auto" w:fill="EAF1DD" w:themeFill="accent3" w:themeFillTint="33"/>
            <w:tcMar>
              <w:top w:w="100" w:type="dxa"/>
              <w:left w:w="100" w:type="dxa"/>
              <w:bottom w:w="100" w:type="dxa"/>
              <w:right w:w="100" w:type="dxa"/>
            </w:tcMar>
            <w:vAlign w:val="center"/>
          </w:tcPr>
          <w:p w14:paraId="2B2D21C4"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18</w:t>
            </w:r>
          </w:p>
        </w:tc>
        <w:tc>
          <w:tcPr>
            <w:tcW w:w="5085" w:type="dxa"/>
            <w:tcMar>
              <w:top w:w="100" w:type="dxa"/>
              <w:left w:w="100" w:type="dxa"/>
              <w:bottom w:w="100" w:type="dxa"/>
              <w:right w:w="100" w:type="dxa"/>
            </w:tcMar>
          </w:tcPr>
          <w:p w14:paraId="7D752062" w14:textId="5187CD99"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시뮬레이션 게임을 통해 자립에 필요한 정보를 효과적으로 습득할 수 있었다.</w:t>
            </w:r>
          </w:p>
        </w:tc>
        <w:tc>
          <w:tcPr>
            <w:tcW w:w="630" w:type="dxa"/>
            <w:tcMar>
              <w:top w:w="100" w:type="dxa"/>
              <w:left w:w="100" w:type="dxa"/>
              <w:bottom w:w="100" w:type="dxa"/>
              <w:right w:w="100" w:type="dxa"/>
            </w:tcMar>
          </w:tcPr>
          <w:p w14:paraId="11685B0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B79902E"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319D371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75722ED"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4E3D96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1BE64CC0" w14:textId="77777777" w:rsidTr="00227F03">
        <w:tc>
          <w:tcPr>
            <w:tcW w:w="900" w:type="dxa"/>
            <w:shd w:val="clear" w:color="auto" w:fill="EAF1DD" w:themeFill="accent3" w:themeFillTint="33"/>
            <w:tcMar>
              <w:top w:w="100" w:type="dxa"/>
              <w:left w:w="100" w:type="dxa"/>
              <w:bottom w:w="100" w:type="dxa"/>
              <w:right w:w="100" w:type="dxa"/>
            </w:tcMar>
            <w:vAlign w:val="center"/>
          </w:tcPr>
          <w:p w14:paraId="2474CD2E"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19</w:t>
            </w:r>
          </w:p>
        </w:tc>
        <w:tc>
          <w:tcPr>
            <w:tcW w:w="5085" w:type="dxa"/>
            <w:tcMar>
              <w:top w:w="100" w:type="dxa"/>
              <w:left w:w="100" w:type="dxa"/>
              <w:bottom w:w="100" w:type="dxa"/>
              <w:right w:w="100" w:type="dxa"/>
            </w:tcMar>
          </w:tcPr>
          <w:p w14:paraId="2FF031B5" w14:textId="431F91ED"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 프로그램의 내용은 실생활 경제활동에 바로 활용할 수 있을 만큼 현실적이었다.</w:t>
            </w:r>
          </w:p>
        </w:tc>
        <w:tc>
          <w:tcPr>
            <w:tcW w:w="630" w:type="dxa"/>
            <w:tcMar>
              <w:top w:w="100" w:type="dxa"/>
              <w:left w:w="100" w:type="dxa"/>
              <w:bottom w:w="100" w:type="dxa"/>
              <w:right w:w="100" w:type="dxa"/>
            </w:tcMar>
          </w:tcPr>
          <w:p w14:paraId="2CAFB7FC"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C32001B"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553B098A"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4E9C52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73E4B95"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2C7AD23C" w14:textId="77777777" w:rsidTr="00227F03">
        <w:tc>
          <w:tcPr>
            <w:tcW w:w="900" w:type="dxa"/>
            <w:shd w:val="clear" w:color="auto" w:fill="EAF1DD" w:themeFill="accent3" w:themeFillTint="33"/>
            <w:tcMar>
              <w:top w:w="100" w:type="dxa"/>
              <w:left w:w="100" w:type="dxa"/>
              <w:bottom w:w="100" w:type="dxa"/>
              <w:right w:w="100" w:type="dxa"/>
            </w:tcMar>
            <w:vAlign w:val="center"/>
          </w:tcPr>
          <w:p w14:paraId="6D1B2F6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20</w:t>
            </w:r>
          </w:p>
        </w:tc>
        <w:tc>
          <w:tcPr>
            <w:tcW w:w="5085" w:type="dxa"/>
            <w:tcMar>
              <w:top w:w="100" w:type="dxa"/>
              <w:left w:w="100" w:type="dxa"/>
              <w:bottom w:w="100" w:type="dxa"/>
              <w:right w:w="100" w:type="dxa"/>
            </w:tcMar>
          </w:tcPr>
          <w:p w14:paraId="46F5569B"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교육을 통해 생활비 예산 수립과 </w:t>
            </w:r>
            <w:r w:rsidRPr="00FF4E9E">
              <w:rPr>
                <w:rFonts w:ascii="Pretendard Light" w:eastAsia="Pretendard Light" w:hAnsi="Pretendard Light" w:cs="Microsoft GothicNeo"/>
              </w:rPr>
              <w:br/>
              <w:t>소비습관 관리에 자신감이 생겼다.</w:t>
            </w:r>
          </w:p>
        </w:tc>
        <w:tc>
          <w:tcPr>
            <w:tcW w:w="630" w:type="dxa"/>
            <w:tcMar>
              <w:top w:w="100" w:type="dxa"/>
              <w:left w:w="100" w:type="dxa"/>
              <w:bottom w:w="100" w:type="dxa"/>
              <w:right w:w="100" w:type="dxa"/>
            </w:tcMar>
          </w:tcPr>
          <w:p w14:paraId="4D08655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56242C5E"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44C6FEB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126BA4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5C4082F"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633BB68C" w14:textId="77777777" w:rsidTr="00227F03">
        <w:tc>
          <w:tcPr>
            <w:tcW w:w="900" w:type="dxa"/>
            <w:shd w:val="clear" w:color="auto" w:fill="EAF1DD" w:themeFill="accent3" w:themeFillTint="33"/>
            <w:tcMar>
              <w:top w:w="100" w:type="dxa"/>
              <w:left w:w="100" w:type="dxa"/>
              <w:bottom w:w="100" w:type="dxa"/>
              <w:right w:w="100" w:type="dxa"/>
            </w:tcMar>
            <w:vAlign w:val="center"/>
          </w:tcPr>
          <w:p w14:paraId="7EE0157E"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21</w:t>
            </w:r>
          </w:p>
        </w:tc>
        <w:tc>
          <w:tcPr>
            <w:tcW w:w="5085" w:type="dxa"/>
            <w:tcMar>
              <w:top w:w="100" w:type="dxa"/>
              <w:left w:w="100" w:type="dxa"/>
              <w:bottom w:w="100" w:type="dxa"/>
              <w:right w:w="100" w:type="dxa"/>
            </w:tcMar>
          </w:tcPr>
          <w:p w14:paraId="75A590D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교육에서 배운 금융상품(예금, 적금 등)에 대해 이해도가 높아졌다.</w:t>
            </w:r>
          </w:p>
        </w:tc>
        <w:tc>
          <w:tcPr>
            <w:tcW w:w="630" w:type="dxa"/>
            <w:tcMar>
              <w:top w:w="100" w:type="dxa"/>
              <w:left w:w="100" w:type="dxa"/>
              <w:bottom w:w="100" w:type="dxa"/>
              <w:right w:w="100" w:type="dxa"/>
            </w:tcMar>
          </w:tcPr>
          <w:p w14:paraId="6BB24A9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1E37B03"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7EF2EFF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8EBBFD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72AE263"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5C8F16B2" w14:textId="77777777" w:rsidTr="00227F03">
        <w:tc>
          <w:tcPr>
            <w:tcW w:w="900" w:type="dxa"/>
            <w:shd w:val="clear" w:color="auto" w:fill="EAF1DD" w:themeFill="accent3" w:themeFillTint="33"/>
            <w:tcMar>
              <w:top w:w="100" w:type="dxa"/>
              <w:left w:w="100" w:type="dxa"/>
              <w:bottom w:w="100" w:type="dxa"/>
              <w:right w:w="100" w:type="dxa"/>
            </w:tcMar>
            <w:vAlign w:val="center"/>
          </w:tcPr>
          <w:p w14:paraId="04D6F6C0"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22</w:t>
            </w:r>
          </w:p>
        </w:tc>
        <w:tc>
          <w:tcPr>
            <w:tcW w:w="5085" w:type="dxa"/>
            <w:tcMar>
              <w:top w:w="100" w:type="dxa"/>
              <w:left w:w="100" w:type="dxa"/>
              <w:bottom w:w="100" w:type="dxa"/>
              <w:right w:w="100" w:type="dxa"/>
            </w:tcMar>
          </w:tcPr>
          <w:p w14:paraId="45C4C7B7"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자립지원 제도와 지역사회 자원 활용 방법을 알게 되어 도움이 되었다.</w:t>
            </w:r>
          </w:p>
        </w:tc>
        <w:tc>
          <w:tcPr>
            <w:tcW w:w="630" w:type="dxa"/>
            <w:tcMar>
              <w:top w:w="100" w:type="dxa"/>
              <w:left w:w="100" w:type="dxa"/>
              <w:bottom w:w="100" w:type="dxa"/>
              <w:right w:w="100" w:type="dxa"/>
            </w:tcMar>
          </w:tcPr>
          <w:p w14:paraId="292E988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B9DBC0B"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6D43E5C2"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60D235B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B649402"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73C8DE6C" w14:textId="77777777" w:rsidTr="00227F03">
        <w:tc>
          <w:tcPr>
            <w:tcW w:w="900" w:type="dxa"/>
            <w:shd w:val="clear" w:color="auto" w:fill="EAF1DD" w:themeFill="accent3" w:themeFillTint="33"/>
            <w:tcMar>
              <w:top w:w="100" w:type="dxa"/>
              <w:left w:w="100" w:type="dxa"/>
              <w:bottom w:w="100" w:type="dxa"/>
              <w:right w:w="100" w:type="dxa"/>
            </w:tcMar>
            <w:vAlign w:val="center"/>
          </w:tcPr>
          <w:p w14:paraId="7866A22C"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23</w:t>
            </w:r>
          </w:p>
        </w:tc>
        <w:tc>
          <w:tcPr>
            <w:tcW w:w="5085" w:type="dxa"/>
            <w:tcMar>
              <w:top w:w="100" w:type="dxa"/>
              <w:left w:w="100" w:type="dxa"/>
              <w:bottom w:w="100" w:type="dxa"/>
              <w:right w:w="100" w:type="dxa"/>
            </w:tcMar>
          </w:tcPr>
          <w:p w14:paraId="27E4D3DE" w14:textId="77777777" w:rsidR="00BD0FFD" w:rsidRPr="00FF4E9E" w:rsidRDefault="00A17EB7"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워크북에 등장하는 캐릭터를 통해</w:t>
            </w:r>
          </w:p>
          <w:p w14:paraId="14686753" w14:textId="44E71B5B" w:rsidR="00A17EB7" w:rsidRPr="00FF4E9E" w:rsidRDefault="00A17EB7"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교육에 보다 잘 이입할 수 있었다.</w:t>
            </w:r>
          </w:p>
        </w:tc>
        <w:tc>
          <w:tcPr>
            <w:tcW w:w="630" w:type="dxa"/>
            <w:tcMar>
              <w:top w:w="100" w:type="dxa"/>
              <w:left w:w="100" w:type="dxa"/>
              <w:bottom w:w="100" w:type="dxa"/>
              <w:right w:w="100" w:type="dxa"/>
            </w:tcMar>
          </w:tcPr>
          <w:p w14:paraId="0450A00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4176A29"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31505CEB"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3097BC9"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DDEB4BF"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5BD55FC5" w14:textId="77777777" w:rsidTr="00227F03">
        <w:tc>
          <w:tcPr>
            <w:tcW w:w="900" w:type="dxa"/>
            <w:shd w:val="clear" w:color="auto" w:fill="EAF1DD" w:themeFill="accent3" w:themeFillTint="33"/>
            <w:tcMar>
              <w:top w:w="100" w:type="dxa"/>
              <w:left w:w="100" w:type="dxa"/>
              <w:bottom w:w="100" w:type="dxa"/>
              <w:right w:w="100" w:type="dxa"/>
            </w:tcMar>
            <w:vAlign w:val="center"/>
          </w:tcPr>
          <w:p w14:paraId="7C09C9AB"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24</w:t>
            </w:r>
          </w:p>
        </w:tc>
        <w:tc>
          <w:tcPr>
            <w:tcW w:w="5085" w:type="dxa"/>
            <w:tcMar>
              <w:top w:w="100" w:type="dxa"/>
              <w:left w:w="100" w:type="dxa"/>
              <w:bottom w:w="100" w:type="dxa"/>
              <w:right w:w="100" w:type="dxa"/>
            </w:tcMar>
          </w:tcPr>
          <w:p w14:paraId="1E8AAFD1" w14:textId="731E8185" w:rsidR="00BD0FFD" w:rsidRPr="00FF4E9E" w:rsidRDefault="00BE12B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근로계약 및 고용노동</w:t>
            </w:r>
            <w:r w:rsidR="00BD0FFD" w:rsidRPr="00FF4E9E">
              <w:rPr>
                <w:rFonts w:ascii="Pretendard Light" w:eastAsia="Pretendard Light" w:hAnsi="Pretendard Light" w:cs="Microsoft GothicNeo"/>
              </w:rPr>
              <w:t>교육</w:t>
            </w:r>
            <w:r w:rsidRPr="00FF4E9E">
              <w:rPr>
                <w:rFonts w:ascii="Pretendard Light" w:eastAsia="Pretendard Light" w:hAnsi="Pretendard Light" w:cs="Microsoft GothicNeo"/>
              </w:rPr>
              <w:br/>
            </w:r>
            <w:r w:rsidR="00BD0FFD" w:rsidRPr="00FF4E9E">
              <w:rPr>
                <w:rFonts w:ascii="Pretendard Light" w:eastAsia="Pretendard Light" w:hAnsi="Pretendard Light" w:cs="Microsoft GothicNeo"/>
              </w:rPr>
              <w:t>(</w:t>
            </w:r>
            <w:r w:rsidRPr="00FF4E9E">
              <w:rPr>
                <w:rFonts w:ascii="Pretendard Light" w:eastAsia="Pretendard Light" w:hAnsi="Pretendard Light" w:cs="Microsoft GothicNeo"/>
              </w:rPr>
              <w:t>시뮬레이션 게임, 근로계약서 퀴즈 등</w:t>
            </w:r>
            <w:r w:rsidR="00BD0FFD" w:rsidRPr="00FF4E9E">
              <w:rPr>
                <w:rFonts w:ascii="Pretendard Light" w:eastAsia="Pretendard Light" w:hAnsi="Pretendard Light" w:cs="Microsoft GothicNeo"/>
              </w:rPr>
              <w:t xml:space="preserve">)이 </w:t>
            </w:r>
            <w:r w:rsidRPr="00FF4E9E">
              <w:rPr>
                <w:rFonts w:ascii="Pretendard Light" w:eastAsia="Pretendard Light" w:hAnsi="Pretendard Light" w:cs="Microsoft GothicNeo"/>
              </w:rPr>
              <w:br/>
            </w:r>
            <w:r w:rsidR="00BD0FFD" w:rsidRPr="00FF4E9E">
              <w:rPr>
                <w:rFonts w:ascii="Pretendard Light" w:eastAsia="Pretendard Light" w:hAnsi="Pretendard Light" w:cs="Microsoft GothicNeo"/>
              </w:rPr>
              <w:t>실제 취업 준비에 도움이 되었다.</w:t>
            </w:r>
          </w:p>
        </w:tc>
        <w:tc>
          <w:tcPr>
            <w:tcW w:w="630" w:type="dxa"/>
            <w:tcMar>
              <w:top w:w="100" w:type="dxa"/>
              <w:left w:w="100" w:type="dxa"/>
              <w:bottom w:w="100" w:type="dxa"/>
              <w:right w:w="100" w:type="dxa"/>
            </w:tcMar>
          </w:tcPr>
          <w:p w14:paraId="4987A0CB"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3306A9A"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2376948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72BC46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51A44F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3D422526" w14:textId="77777777" w:rsidTr="00227F03">
        <w:tc>
          <w:tcPr>
            <w:tcW w:w="900" w:type="dxa"/>
            <w:shd w:val="clear" w:color="auto" w:fill="EAF1DD" w:themeFill="accent3" w:themeFillTint="33"/>
            <w:tcMar>
              <w:top w:w="100" w:type="dxa"/>
              <w:left w:w="100" w:type="dxa"/>
              <w:bottom w:w="100" w:type="dxa"/>
              <w:right w:w="100" w:type="dxa"/>
            </w:tcMar>
            <w:vAlign w:val="center"/>
          </w:tcPr>
          <w:p w14:paraId="23C7FBCF"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25</w:t>
            </w:r>
          </w:p>
        </w:tc>
        <w:tc>
          <w:tcPr>
            <w:tcW w:w="5085" w:type="dxa"/>
            <w:tcMar>
              <w:top w:w="100" w:type="dxa"/>
              <w:left w:w="100" w:type="dxa"/>
              <w:bottom w:w="100" w:type="dxa"/>
              <w:right w:w="100" w:type="dxa"/>
            </w:tcMar>
          </w:tcPr>
          <w:p w14:paraId="2A741B8E" w14:textId="77777777" w:rsidR="00BD0FFD" w:rsidRPr="00FF4E9E" w:rsidRDefault="009C2110"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학습 과정에서 멘토 자립선배의 존재는</w:t>
            </w:r>
          </w:p>
          <w:p w14:paraId="4A13F59D" w14:textId="020463A4" w:rsidR="009C2110" w:rsidRPr="00FF4E9E" w:rsidRDefault="009C2110"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많은 도움이 되었다.</w:t>
            </w:r>
          </w:p>
        </w:tc>
        <w:tc>
          <w:tcPr>
            <w:tcW w:w="630" w:type="dxa"/>
            <w:tcMar>
              <w:top w:w="100" w:type="dxa"/>
              <w:left w:w="100" w:type="dxa"/>
              <w:bottom w:w="100" w:type="dxa"/>
              <w:right w:w="100" w:type="dxa"/>
            </w:tcMar>
          </w:tcPr>
          <w:p w14:paraId="7AC2517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BBC1C5F"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4A992FC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1CA687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D1582A6"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7EC44465" w14:textId="77777777" w:rsidTr="00227F03">
        <w:tc>
          <w:tcPr>
            <w:tcW w:w="900" w:type="dxa"/>
            <w:shd w:val="clear" w:color="auto" w:fill="EAF1DD" w:themeFill="accent3" w:themeFillTint="33"/>
            <w:tcMar>
              <w:top w:w="100" w:type="dxa"/>
              <w:left w:w="100" w:type="dxa"/>
              <w:bottom w:w="100" w:type="dxa"/>
              <w:right w:w="100" w:type="dxa"/>
            </w:tcMar>
            <w:vAlign w:val="center"/>
          </w:tcPr>
          <w:p w14:paraId="2D97EC9C"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26</w:t>
            </w:r>
          </w:p>
        </w:tc>
        <w:tc>
          <w:tcPr>
            <w:tcW w:w="5085" w:type="dxa"/>
            <w:tcMar>
              <w:top w:w="100" w:type="dxa"/>
              <w:left w:w="100" w:type="dxa"/>
              <w:bottom w:w="100" w:type="dxa"/>
              <w:right w:w="100" w:type="dxa"/>
            </w:tcMar>
          </w:tcPr>
          <w:p w14:paraId="5ADC458E" w14:textId="77777777" w:rsidR="00BE12B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강사와 동료 학습자 간 소통과 협력이 </w:t>
            </w:r>
          </w:p>
          <w:p w14:paraId="385CF34A" w14:textId="2D2E0E03"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원활하게 이루어졌다.</w:t>
            </w:r>
          </w:p>
        </w:tc>
        <w:tc>
          <w:tcPr>
            <w:tcW w:w="630" w:type="dxa"/>
            <w:tcMar>
              <w:top w:w="100" w:type="dxa"/>
              <w:left w:w="100" w:type="dxa"/>
              <w:bottom w:w="100" w:type="dxa"/>
              <w:right w:w="100" w:type="dxa"/>
            </w:tcMar>
          </w:tcPr>
          <w:p w14:paraId="60EE36D2"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DBA076F"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54BBEB70"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84417C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751234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2E96D30" w14:textId="77777777" w:rsidTr="00227F03">
        <w:tc>
          <w:tcPr>
            <w:tcW w:w="900" w:type="dxa"/>
            <w:shd w:val="clear" w:color="auto" w:fill="EAF1DD" w:themeFill="accent3" w:themeFillTint="33"/>
            <w:tcMar>
              <w:top w:w="100" w:type="dxa"/>
              <w:left w:w="100" w:type="dxa"/>
              <w:bottom w:w="100" w:type="dxa"/>
              <w:right w:w="100" w:type="dxa"/>
            </w:tcMar>
            <w:vAlign w:val="center"/>
          </w:tcPr>
          <w:p w14:paraId="4A80C79C"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27</w:t>
            </w:r>
          </w:p>
        </w:tc>
        <w:tc>
          <w:tcPr>
            <w:tcW w:w="5085" w:type="dxa"/>
            <w:tcMar>
              <w:top w:w="100" w:type="dxa"/>
              <w:left w:w="100" w:type="dxa"/>
              <w:bottom w:w="100" w:type="dxa"/>
              <w:right w:w="100" w:type="dxa"/>
            </w:tcMar>
          </w:tcPr>
          <w:p w14:paraId="49767B52"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학습 중 문제 상황 발생 시 도움을 받을 수 있는 체계가 잘 마련되어 있었다.</w:t>
            </w:r>
          </w:p>
        </w:tc>
        <w:tc>
          <w:tcPr>
            <w:tcW w:w="630" w:type="dxa"/>
            <w:tcMar>
              <w:top w:w="100" w:type="dxa"/>
              <w:left w:w="100" w:type="dxa"/>
              <w:bottom w:w="100" w:type="dxa"/>
              <w:right w:w="100" w:type="dxa"/>
            </w:tcMar>
          </w:tcPr>
          <w:p w14:paraId="6165D5D9"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AC9D69A"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4C3A939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E3C997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5D83801"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5E985DB8" w14:textId="77777777" w:rsidTr="00227F03">
        <w:tc>
          <w:tcPr>
            <w:tcW w:w="900" w:type="dxa"/>
            <w:shd w:val="clear" w:color="auto" w:fill="EAF1DD" w:themeFill="accent3" w:themeFillTint="33"/>
            <w:tcMar>
              <w:top w:w="100" w:type="dxa"/>
              <w:left w:w="100" w:type="dxa"/>
              <w:bottom w:w="100" w:type="dxa"/>
              <w:right w:w="100" w:type="dxa"/>
            </w:tcMar>
            <w:vAlign w:val="center"/>
          </w:tcPr>
          <w:p w14:paraId="500E706D"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lastRenderedPageBreak/>
              <w:t>28</w:t>
            </w:r>
          </w:p>
        </w:tc>
        <w:tc>
          <w:tcPr>
            <w:tcW w:w="5085" w:type="dxa"/>
            <w:tcMar>
              <w:top w:w="100" w:type="dxa"/>
              <w:left w:w="100" w:type="dxa"/>
              <w:bottom w:w="100" w:type="dxa"/>
              <w:right w:w="100" w:type="dxa"/>
            </w:tcMar>
          </w:tcPr>
          <w:p w14:paraId="54FBE2F6"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교육 일정과 내용이 계획대로 원활하게 진행되었다.</w:t>
            </w:r>
          </w:p>
        </w:tc>
        <w:tc>
          <w:tcPr>
            <w:tcW w:w="630" w:type="dxa"/>
            <w:tcMar>
              <w:top w:w="100" w:type="dxa"/>
              <w:left w:w="100" w:type="dxa"/>
              <w:bottom w:w="100" w:type="dxa"/>
              <w:right w:w="100" w:type="dxa"/>
            </w:tcMar>
          </w:tcPr>
          <w:p w14:paraId="5E3ECE48"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A7C94F9"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086BCEC1"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2AE781BB"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0E689E94"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3B572DC4" w14:textId="77777777" w:rsidTr="00227F03">
        <w:tc>
          <w:tcPr>
            <w:tcW w:w="900" w:type="dxa"/>
            <w:shd w:val="clear" w:color="auto" w:fill="EAF1DD" w:themeFill="accent3" w:themeFillTint="33"/>
            <w:tcMar>
              <w:top w:w="100" w:type="dxa"/>
              <w:left w:w="100" w:type="dxa"/>
              <w:bottom w:w="100" w:type="dxa"/>
              <w:right w:w="100" w:type="dxa"/>
            </w:tcMar>
            <w:vAlign w:val="center"/>
          </w:tcPr>
          <w:p w14:paraId="16504066"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29</w:t>
            </w:r>
          </w:p>
        </w:tc>
        <w:tc>
          <w:tcPr>
            <w:tcW w:w="5085" w:type="dxa"/>
            <w:tcMar>
              <w:top w:w="100" w:type="dxa"/>
              <w:left w:w="100" w:type="dxa"/>
              <w:bottom w:w="100" w:type="dxa"/>
              <w:right w:w="100" w:type="dxa"/>
            </w:tcMar>
          </w:tcPr>
          <w:p w14:paraId="1FC359C1" w14:textId="7D6F2F24"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 xml:space="preserve">본 교육을 친구나 </w:t>
            </w:r>
            <w:r w:rsidRPr="00FF4E9E">
              <w:rPr>
                <w:rFonts w:ascii="Pretendard Light" w:eastAsia="Pretendard Light" w:hAnsi="Pretendard Light" w:cs="Microsoft GothicNeo"/>
              </w:rPr>
              <w:br/>
              <w:t>다른 자립준비청년에게 추천하고 싶다.</w:t>
            </w:r>
          </w:p>
        </w:tc>
        <w:tc>
          <w:tcPr>
            <w:tcW w:w="630" w:type="dxa"/>
            <w:tcMar>
              <w:top w:w="100" w:type="dxa"/>
              <w:left w:w="100" w:type="dxa"/>
              <w:bottom w:w="100" w:type="dxa"/>
              <w:right w:w="100" w:type="dxa"/>
            </w:tcMar>
          </w:tcPr>
          <w:p w14:paraId="24570CA5"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A8CCD04"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46A1D956"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4A1B8BA3"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DC8CC6D" w14:textId="77777777" w:rsidR="00BD0FFD" w:rsidRPr="00FF4E9E" w:rsidRDefault="00BD0FFD" w:rsidP="00B274C8">
            <w:pPr>
              <w:widowControl w:val="0"/>
              <w:rPr>
                <w:rFonts w:ascii="Pretendard Light" w:eastAsia="Pretendard Light" w:hAnsi="Pretendard Light" w:cs="Microsoft GothicNeo"/>
              </w:rPr>
            </w:pPr>
          </w:p>
        </w:tc>
      </w:tr>
      <w:tr w:rsidR="008C0083" w:rsidRPr="00FF4E9E" w14:paraId="01D43DED" w14:textId="77777777" w:rsidTr="00227F03">
        <w:tc>
          <w:tcPr>
            <w:tcW w:w="900" w:type="dxa"/>
            <w:shd w:val="clear" w:color="auto" w:fill="EAF1DD" w:themeFill="accent3" w:themeFillTint="33"/>
            <w:tcMar>
              <w:top w:w="100" w:type="dxa"/>
              <w:left w:w="100" w:type="dxa"/>
              <w:bottom w:w="100" w:type="dxa"/>
              <w:right w:w="100" w:type="dxa"/>
            </w:tcMar>
            <w:vAlign w:val="center"/>
          </w:tcPr>
          <w:p w14:paraId="1A838C93" w14:textId="77777777" w:rsidR="00BD0FFD" w:rsidRPr="00FF4E9E" w:rsidRDefault="00BD0FFD" w:rsidP="00B274C8">
            <w:pPr>
              <w:widowControl w:val="0"/>
              <w:jc w:val="both"/>
              <w:rPr>
                <w:rFonts w:ascii="Pretendard Light" w:eastAsia="Pretendard Light" w:hAnsi="Pretendard Light" w:cs="Microsoft GothicNeo"/>
              </w:rPr>
            </w:pPr>
            <w:r w:rsidRPr="00FF4E9E">
              <w:rPr>
                <w:rFonts w:ascii="Pretendard Light" w:eastAsia="Pretendard Light" w:hAnsi="Pretendard Light" w:cs="Microsoft GothicNeo"/>
              </w:rPr>
              <w:t>30</w:t>
            </w:r>
          </w:p>
        </w:tc>
        <w:tc>
          <w:tcPr>
            <w:tcW w:w="5085" w:type="dxa"/>
            <w:tcMar>
              <w:top w:w="100" w:type="dxa"/>
              <w:left w:w="100" w:type="dxa"/>
              <w:bottom w:w="100" w:type="dxa"/>
              <w:right w:w="100" w:type="dxa"/>
            </w:tcMar>
          </w:tcPr>
          <w:p w14:paraId="43B4AB1C" w14:textId="77777777" w:rsidR="00BD0FFD" w:rsidRPr="00FF4E9E" w:rsidRDefault="00BD0FFD" w:rsidP="00B274C8">
            <w:pPr>
              <w:widowControl w:val="0"/>
              <w:rPr>
                <w:rFonts w:ascii="Pretendard Light" w:eastAsia="Pretendard Light" w:hAnsi="Pretendard Light" w:cs="Microsoft GothicNeo"/>
              </w:rPr>
            </w:pPr>
            <w:r w:rsidRPr="00FF4E9E">
              <w:rPr>
                <w:rFonts w:ascii="Pretendard Light" w:eastAsia="Pretendard Light" w:hAnsi="Pretendard Light" w:cs="Microsoft GothicNeo"/>
              </w:rPr>
              <w:t>전반적으로 이번 교육 프로그램에 대해 매우 만족하며 앞으로도 유사 교육이 계속되었으면 좋겠다.</w:t>
            </w:r>
          </w:p>
        </w:tc>
        <w:tc>
          <w:tcPr>
            <w:tcW w:w="630" w:type="dxa"/>
            <w:tcMar>
              <w:top w:w="100" w:type="dxa"/>
              <w:left w:w="100" w:type="dxa"/>
              <w:bottom w:w="100" w:type="dxa"/>
              <w:right w:w="100" w:type="dxa"/>
            </w:tcMar>
          </w:tcPr>
          <w:p w14:paraId="0515247F"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1725CF04" w14:textId="77777777" w:rsidR="00BD0FFD" w:rsidRPr="00FF4E9E" w:rsidRDefault="00BD0FFD" w:rsidP="00B274C8">
            <w:pPr>
              <w:widowControl w:val="0"/>
              <w:rPr>
                <w:rFonts w:ascii="Pretendard Light" w:eastAsia="Pretendard Light" w:hAnsi="Pretendard Light" w:cs="Microsoft GothicNeo"/>
              </w:rPr>
            </w:pPr>
          </w:p>
        </w:tc>
        <w:tc>
          <w:tcPr>
            <w:tcW w:w="555" w:type="dxa"/>
            <w:tcMar>
              <w:top w:w="100" w:type="dxa"/>
              <w:left w:w="100" w:type="dxa"/>
              <w:bottom w:w="100" w:type="dxa"/>
              <w:right w:w="100" w:type="dxa"/>
            </w:tcMar>
          </w:tcPr>
          <w:p w14:paraId="20838CBE"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71BB2904" w14:textId="77777777" w:rsidR="00BD0FFD" w:rsidRPr="00FF4E9E" w:rsidRDefault="00BD0FFD" w:rsidP="00B274C8">
            <w:pPr>
              <w:widowControl w:val="0"/>
              <w:rPr>
                <w:rFonts w:ascii="Pretendard Light" w:eastAsia="Pretendard Light" w:hAnsi="Pretendard Light" w:cs="Microsoft GothicNeo"/>
              </w:rPr>
            </w:pPr>
          </w:p>
        </w:tc>
        <w:tc>
          <w:tcPr>
            <w:tcW w:w="585" w:type="dxa"/>
            <w:tcMar>
              <w:top w:w="100" w:type="dxa"/>
              <w:left w:w="100" w:type="dxa"/>
              <w:bottom w:w="100" w:type="dxa"/>
              <w:right w:w="100" w:type="dxa"/>
            </w:tcMar>
          </w:tcPr>
          <w:p w14:paraId="3421700C" w14:textId="77777777" w:rsidR="00BD0FFD" w:rsidRPr="00FF4E9E" w:rsidRDefault="00BD0FFD" w:rsidP="00B274C8">
            <w:pPr>
              <w:widowControl w:val="0"/>
              <w:rPr>
                <w:rFonts w:ascii="Pretendard Light" w:eastAsia="Pretendard Light" w:hAnsi="Pretendard Light" w:cs="Microsoft GothicNeo"/>
              </w:rPr>
            </w:pPr>
          </w:p>
        </w:tc>
      </w:tr>
    </w:tbl>
    <w:p w14:paraId="23BC839E" w14:textId="745BD34F" w:rsidR="00AA2E3F" w:rsidRPr="00EB6E4F" w:rsidRDefault="000B4ABF" w:rsidP="00B274C8">
      <w:pPr>
        <w:pStyle w:val="ab"/>
        <w:spacing w:line="276" w:lineRule="auto"/>
        <w:rPr>
          <w:rFonts w:ascii="Pretendard Medium" w:eastAsia="Pretendard Medium" w:hAnsi="Pretendard Medium" w:cs="Microsoft GothicNeo"/>
          <w:b/>
          <w:sz w:val="22"/>
          <w:szCs w:val="22"/>
          <w:highlight w:val="yellow"/>
        </w:rPr>
      </w:pPr>
      <w:r w:rsidRPr="00FF4E9E">
        <w:rPr>
          <w:rFonts w:ascii="Pretendard Light" w:eastAsia="Pretendard Light" w:hAnsi="Pretendard Light" w:cs="Microsoft GothicNeo"/>
          <w:b/>
          <w:bCs/>
          <w:sz w:val="22"/>
          <w:szCs w:val="22"/>
        </w:rPr>
        <w:br w:type="page"/>
      </w:r>
      <w:r w:rsidR="00E31ADC" w:rsidRPr="00EB6E4F">
        <w:rPr>
          <w:rFonts w:ascii="Pretendard Medium" w:eastAsia="Pretendard Medium" w:hAnsi="Pretendard Medium" w:cs="Microsoft GothicNeo"/>
          <w:b/>
          <w:bCs/>
        </w:rPr>
        <w:lastRenderedPageBreak/>
        <w:t xml:space="preserve">6. </w:t>
      </w:r>
      <w:r w:rsidR="00AA2E3F" w:rsidRPr="00EB6E4F">
        <w:rPr>
          <w:rFonts w:ascii="Pretendard Medium" w:eastAsia="Pretendard Medium" w:hAnsi="Pretendard Medium" w:cs="Microsoft GothicNeo"/>
          <w:b/>
          <w:bCs/>
        </w:rPr>
        <w:t>기대효과</w:t>
      </w:r>
    </w:p>
    <w:p w14:paraId="6FE797F7" w14:textId="15DBDC68" w:rsidR="00AA2E3F" w:rsidRPr="00EB6E4F" w:rsidRDefault="00AA2E3F" w:rsidP="00B274C8">
      <w:pPr>
        <w:pStyle w:val="a8"/>
        <w:numPr>
          <w:ilvl w:val="3"/>
          <w:numId w:val="5"/>
        </w:numPr>
        <w:ind w:leftChars="0" w:left="360"/>
        <w:rPr>
          <w:rFonts w:ascii="Pretendard Light" w:eastAsia="Pretendard Light" w:hAnsi="Pretendard Light" w:cs="Microsoft GothicNeo"/>
          <w:b/>
          <w:bCs/>
          <w:sz w:val="24"/>
          <w:szCs w:val="24"/>
        </w:rPr>
      </w:pPr>
      <w:r w:rsidRPr="00EB6E4F">
        <w:rPr>
          <w:rFonts w:ascii="Pretendard Light" w:eastAsia="Pretendard Light" w:hAnsi="Pretendard Light" w:cs="Microsoft GothicNeo"/>
          <w:b/>
          <w:bCs/>
          <w:sz w:val="24"/>
          <w:szCs w:val="24"/>
        </w:rPr>
        <w:t>학습자 기대효과</w:t>
      </w:r>
    </w:p>
    <w:p w14:paraId="2EFF7EDA" w14:textId="2D706A7F" w:rsidR="00AA2E3F" w:rsidRPr="00FF4E9E" w:rsidRDefault="00AA2E3F" w:rsidP="00B274C8">
      <w:pPr>
        <w:rPr>
          <w:rFonts w:ascii="Pretendard Light" w:eastAsia="Pretendard Light" w:hAnsi="Pretendard Light" w:cs="Microsoft GothicNeo"/>
        </w:rPr>
      </w:pPr>
      <w:r w:rsidRPr="00FF4E9E">
        <w:rPr>
          <w:rFonts w:ascii="Pretendard Light" w:eastAsia="Pretendard Light" w:hAnsi="Pretendard Light" w:cs="Microsoft GothicNeo"/>
        </w:rPr>
        <w:t>본 프로그램은 자립준비청년이 자립 이후 실제 생활에서 마주하게 될 다양한 경제적 상황에 실질적으로 대응할 수 있는 역량 함양에 중점을 두고 설계되었으며, 다음과 같은 학습 성과가 기대된다.</w:t>
      </w:r>
    </w:p>
    <w:p w14:paraId="22DFB877" w14:textId="77777777" w:rsidR="006825A6" w:rsidRDefault="006825A6" w:rsidP="00B274C8">
      <w:pPr>
        <w:rPr>
          <w:rFonts w:ascii="Pretendard Light" w:eastAsia="Pretendard Light" w:hAnsi="Pretendard Light" w:cs="Microsoft GothicNeo"/>
          <w:b/>
          <w:bCs/>
        </w:rPr>
      </w:pPr>
    </w:p>
    <w:p w14:paraId="1AB23FB9" w14:textId="2CF73602" w:rsidR="00AA2E3F" w:rsidRPr="00FF4E9E" w:rsidRDefault="00AA2E3F"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w:t>
      </w:r>
      <w:r w:rsidR="00ED4233" w:rsidRPr="00FF4E9E">
        <w:rPr>
          <w:rFonts w:ascii="Pretendard Light" w:eastAsia="Pretendard Light" w:hAnsi="Pretendard Light" w:cs="Microsoft GothicNeo"/>
          <w:b/>
          <w:bCs/>
        </w:rPr>
        <w:t xml:space="preserve">1) </w:t>
      </w:r>
      <w:r w:rsidRPr="00FF4E9E">
        <w:rPr>
          <w:rFonts w:ascii="Pretendard Light" w:eastAsia="Pretendard Light" w:hAnsi="Pretendard Light" w:cs="Microsoft GothicNeo"/>
          <w:b/>
          <w:bCs/>
        </w:rPr>
        <w:t>생활밀착형 경제 역량이 강화된다.</w:t>
      </w:r>
      <w:r w:rsidRPr="00FF4E9E">
        <w:rPr>
          <w:rFonts w:ascii="Pretendard Light" w:eastAsia="Pretendard Light" w:hAnsi="Pretendard Light" w:cs="Microsoft GothicNeo"/>
        </w:rPr>
        <w:br/>
        <w:t>학습자는 예산 수립, 지출 계획, 금융 상품의 이해 등 실생활과 직결된 주제를 중심으로 자신의 재정 상태를 객관적이고 체계적으로 관리할 수 있는 역량을 기르게 된다. 이를 통해 자립 이후에도 실질적이고 지속 가능한 경제적 판단 및 실행이 가능해진다.</w:t>
      </w:r>
    </w:p>
    <w:p w14:paraId="43435D78" w14:textId="63EF7865" w:rsidR="00AA2E3F" w:rsidRPr="00FF4E9E" w:rsidRDefault="00E92171"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br/>
      </w:r>
      <w:r w:rsidR="00470960" w:rsidRPr="00FF4E9E">
        <w:rPr>
          <w:rFonts w:ascii="Pretendard Light" w:eastAsia="Pretendard Light" w:hAnsi="Pretendard Light" w:cs="Microsoft GothicNeo"/>
          <w:b/>
          <w:bCs/>
        </w:rPr>
        <w:t>(2)</w:t>
      </w:r>
      <w:r w:rsidR="00AA2E3F" w:rsidRPr="00FF4E9E">
        <w:rPr>
          <w:rFonts w:ascii="Pretendard Light" w:eastAsia="Pretendard Light" w:hAnsi="Pretendard Light" w:cs="Microsoft GothicNeo"/>
          <w:b/>
          <w:bCs/>
        </w:rPr>
        <w:t xml:space="preserve"> 자립 준비 능력이 실질적으로 향상된다.</w:t>
      </w:r>
      <w:r w:rsidR="00AA2E3F" w:rsidRPr="00FF4E9E">
        <w:rPr>
          <w:rFonts w:ascii="Pretendard Light" w:eastAsia="Pretendard Light" w:hAnsi="Pretendard Light" w:cs="Microsoft GothicNeo"/>
        </w:rPr>
        <w:br/>
        <w:t>다양한 자립지원 제도와 지역사회 자원에 대한 정보 습득을 바탕으로, 학습자는 자신의 상황에 맞는 지원 제도를 선별하고 적용하는 훈련을 받는다. 이로 인해 제도적 자원의 활용 능력이 향상되며, 실제 자립 이후 마주하는 문제 상황에 대한 현실적 대응력이 강화된다.</w:t>
      </w:r>
    </w:p>
    <w:p w14:paraId="0A65A674" w14:textId="401D689F" w:rsidR="00AA2E3F" w:rsidRPr="00FF4E9E" w:rsidRDefault="00E92171"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br/>
      </w:r>
      <w:r w:rsidR="00470960" w:rsidRPr="00FF4E9E">
        <w:rPr>
          <w:rFonts w:ascii="Pretendard Light" w:eastAsia="Pretendard Light" w:hAnsi="Pretendard Light" w:cs="Microsoft GothicNeo"/>
          <w:b/>
          <w:bCs/>
        </w:rPr>
        <w:t>(3)</w:t>
      </w:r>
      <w:r w:rsidR="00AA2E3F" w:rsidRPr="00FF4E9E">
        <w:rPr>
          <w:rFonts w:ascii="Pretendard Light" w:eastAsia="Pretendard Light" w:hAnsi="Pretendard Light" w:cs="Microsoft GothicNeo"/>
          <w:b/>
          <w:bCs/>
        </w:rPr>
        <w:t xml:space="preserve"> 근로 환경에 대한 이해와 실천 역량이 증진된다.</w:t>
      </w:r>
      <w:r w:rsidR="00AA2E3F" w:rsidRPr="00FF4E9E">
        <w:rPr>
          <w:rFonts w:ascii="Pretendard Light" w:eastAsia="Pretendard Light" w:hAnsi="Pretendard Light" w:cs="Microsoft GothicNeo"/>
        </w:rPr>
        <w:br/>
        <w:t xml:space="preserve">근로계약서의 구조 및 핵심 내용을 학습하고, 위법 조항을 식별하며 적절한 대응 방안을 모색하는 활동을 통해 </w:t>
      </w:r>
      <w:r w:rsidR="009C2110" w:rsidRPr="00FF4E9E">
        <w:rPr>
          <w:rFonts w:ascii="Pretendard Light" w:eastAsia="Pretendard Light" w:hAnsi="Pretendard Light" w:cs="Microsoft GothicNeo"/>
        </w:rPr>
        <w:t>자립준비청년은</w:t>
      </w:r>
      <w:r w:rsidR="00AA2E3F" w:rsidRPr="00FF4E9E">
        <w:rPr>
          <w:rFonts w:ascii="Pretendard Light" w:eastAsia="Pretendard Light" w:hAnsi="Pretendard Light" w:cs="Microsoft GothicNeo"/>
        </w:rPr>
        <w:t xml:space="preserve"> 근로 환경에 대한 권리의식을 형성하고, 자기 보호 능력 및 합리적 판단력을 갖추게 된다.</w:t>
      </w:r>
      <w:r w:rsidRPr="00FF4E9E">
        <w:rPr>
          <w:rFonts w:ascii="Pretendard Light" w:eastAsia="Pretendard Light" w:hAnsi="Pretendard Light" w:cs="Microsoft GothicNeo"/>
        </w:rPr>
        <w:br/>
      </w:r>
    </w:p>
    <w:p w14:paraId="78AF6C28" w14:textId="156E334E" w:rsidR="00AA2E3F" w:rsidRPr="00FF4E9E" w:rsidRDefault="00470960"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(4)</w:t>
      </w:r>
      <w:r w:rsidR="00AA2E3F" w:rsidRPr="00FF4E9E">
        <w:rPr>
          <w:rFonts w:ascii="Pretendard Light" w:eastAsia="Pretendard Light" w:hAnsi="Pretendard Light" w:cs="Microsoft GothicNeo"/>
          <w:b/>
          <w:bCs/>
        </w:rPr>
        <w:t xml:space="preserve"> 디지털 환경에 대한 적응력과 자기주도 학습 태도가 강화된다.</w:t>
      </w:r>
      <w:r w:rsidR="00AA2E3F" w:rsidRPr="00FF4E9E">
        <w:rPr>
          <w:rFonts w:ascii="Pretendard Light" w:eastAsia="Pretendard Light" w:hAnsi="Pretendard Light" w:cs="Microsoft GothicNeo"/>
        </w:rPr>
        <w:br/>
        <w:t>모바일 앱 기반 AI 챗붓, 커뮤니티 등 다양한 디지털 기반 학습 도구를 활용함으로써 학습자는 디지털 리터러시를 향상시키며, 교육 종료 이후에도 스스로 반복 학습 및 정보 탐색을 지속할 수 있는 자기주도적 학습 기반을 형성하게 된다.</w:t>
      </w:r>
    </w:p>
    <w:p w14:paraId="3A5F680D" w14:textId="77777777" w:rsidR="00BE12BD" w:rsidRPr="00FF4E9E" w:rsidRDefault="00BE12BD" w:rsidP="00B274C8">
      <w:pPr>
        <w:rPr>
          <w:rFonts w:ascii="Pretendard Light" w:eastAsia="Pretendard Light" w:hAnsi="Pretendard Light" w:cs="Microsoft GothicNeo"/>
        </w:rPr>
      </w:pPr>
    </w:p>
    <w:p w14:paraId="266BFC6D" w14:textId="77777777" w:rsidR="00EB6E4F" w:rsidRDefault="00EB6E4F" w:rsidP="00B274C8">
      <w:pPr>
        <w:rPr>
          <w:rFonts w:ascii="Pretendard Light" w:eastAsia="Pretendard Light" w:hAnsi="Pretendard Light" w:cs="Microsoft GothicNeo"/>
          <w:b/>
          <w:bCs/>
          <w:sz w:val="24"/>
          <w:szCs w:val="24"/>
        </w:rPr>
      </w:pPr>
    </w:p>
    <w:p w14:paraId="2F41E37C" w14:textId="77777777" w:rsidR="00EB6E4F" w:rsidRDefault="00EB6E4F" w:rsidP="00B274C8">
      <w:pPr>
        <w:rPr>
          <w:rFonts w:ascii="Pretendard Light" w:eastAsia="Pretendard Light" w:hAnsi="Pretendard Light" w:cs="Microsoft GothicNeo"/>
          <w:b/>
          <w:bCs/>
          <w:sz w:val="24"/>
          <w:szCs w:val="24"/>
        </w:rPr>
      </w:pPr>
    </w:p>
    <w:p w14:paraId="3A741BD4" w14:textId="77777777" w:rsidR="00EB6E4F" w:rsidRDefault="00EB6E4F" w:rsidP="00B274C8">
      <w:pPr>
        <w:rPr>
          <w:rFonts w:ascii="Pretendard Light" w:eastAsia="Pretendard Light" w:hAnsi="Pretendard Light" w:cs="Microsoft GothicNeo"/>
          <w:b/>
          <w:bCs/>
          <w:sz w:val="24"/>
          <w:szCs w:val="24"/>
        </w:rPr>
      </w:pPr>
    </w:p>
    <w:p w14:paraId="5CF1F097" w14:textId="77777777" w:rsidR="00EB6E4F" w:rsidRDefault="00EB6E4F" w:rsidP="00B274C8">
      <w:pPr>
        <w:rPr>
          <w:rFonts w:ascii="Pretendard Light" w:eastAsia="Pretendard Light" w:hAnsi="Pretendard Light" w:cs="Microsoft GothicNeo"/>
          <w:b/>
          <w:bCs/>
          <w:sz w:val="24"/>
          <w:szCs w:val="24"/>
        </w:rPr>
      </w:pPr>
    </w:p>
    <w:p w14:paraId="24CD517D" w14:textId="77777777" w:rsidR="00DB5690" w:rsidRDefault="00DB5690" w:rsidP="00B274C8">
      <w:pPr>
        <w:rPr>
          <w:rFonts w:ascii="Pretendard Light" w:eastAsia="Pretendard Light" w:hAnsi="Pretendard Light" w:cs="Microsoft GothicNeo"/>
          <w:b/>
          <w:bCs/>
          <w:sz w:val="24"/>
          <w:szCs w:val="24"/>
        </w:rPr>
      </w:pPr>
    </w:p>
    <w:p w14:paraId="0E16C9C8" w14:textId="77777777" w:rsidR="00DB5690" w:rsidRDefault="00DB5690" w:rsidP="00B274C8">
      <w:pPr>
        <w:rPr>
          <w:rFonts w:ascii="Pretendard Light" w:eastAsia="Pretendard Light" w:hAnsi="Pretendard Light" w:cs="Microsoft GothicNeo"/>
          <w:b/>
          <w:bCs/>
          <w:sz w:val="24"/>
          <w:szCs w:val="24"/>
        </w:rPr>
      </w:pPr>
    </w:p>
    <w:p w14:paraId="26918BFA" w14:textId="77777777" w:rsidR="00DB5690" w:rsidRDefault="00DB5690" w:rsidP="00B274C8">
      <w:pPr>
        <w:rPr>
          <w:rFonts w:ascii="Pretendard Light" w:eastAsia="Pretendard Light" w:hAnsi="Pretendard Light" w:cs="Microsoft GothicNeo"/>
          <w:b/>
          <w:bCs/>
          <w:sz w:val="24"/>
          <w:szCs w:val="24"/>
        </w:rPr>
      </w:pPr>
    </w:p>
    <w:p w14:paraId="61B1806A" w14:textId="77777777" w:rsidR="00DB5690" w:rsidRDefault="00DB5690" w:rsidP="00B274C8">
      <w:pPr>
        <w:rPr>
          <w:rFonts w:ascii="Pretendard Light" w:eastAsia="Pretendard Light" w:hAnsi="Pretendard Light" w:cs="Microsoft GothicNeo"/>
          <w:b/>
          <w:bCs/>
          <w:sz w:val="24"/>
          <w:szCs w:val="24"/>
        </w:rPr>
      </w:pPr>
    </w:p>
    <w:p w14:paraId="18529178" w14:textId="5EA86CF5" w:rsidR="00AA2E3F" w:rsidRPr="00EB6E4F" w:rsidRDefault="00AA2E3F" w:rsidP="00B274C8">
      <w:pPr>
        <w:rPr>
          <w:rFonts w:ascii="Pretendard Light" w:eastAsia="Pretendard Light" w:hAnsi="Pretendard Light" w:cs="Microsoft GothicNeo"/>
          <w:b/>
          <w:bCs/>
          <w:sz w:val="24"/>
          <w:szCs w:val="24"/>
        </w:rPr>
      </w:pPr>
      <w:r w:rsidRPr="00EB6E4F">
        <w:rPr>
          <w:rFonts w:ascii="Pretendard Light" w:eastAsia="Pretendard Light" w:hAnsi="Pretendard Light" w:cs="Microsoft GothicNeo"/>
          <w:b/>
          <w:bCs/>
          <w:sz w:val="24"/>
          <w:szCs w:val="24"/>
        </w:rPr>
        <w:lastRenderedPageBreak/>
        <w:t>2</w:t>
      </w:r>
      <w:r w:rsidR="00470960" w:rsidRPr="00EB6E4F">
        <w:rPr>
          <w:rFonts w:ascii="Pretendard Light" w:eastAsia="Pretendard Light" w:hAnsi="Pretendard Light" w:cs="Microsoft GothicNeo"/>
          <w:b/>
          <w:bCs/>
          <w:sz w:val="24"/>
          <w:szCs w:val="24"/>
        </w:rPr>
        <w:t>)</w:t>
      </w:r>
      <w:r w:rsidRPr="00EB6E4F">
        <w:rPr>
          <w:rFonts w:ascii="Pretendard Light" w:eastAsia="Pretendard Light" w:hAnsi="Pretendard Light" w:cs="Microsoft GothicNeo"/>
          <w:b/>
          <w:bCs/>
          <w:sz w:val="24"/>
          <w:szCs w:val="24"/>
        </w:rPr>
        <w:t xml:space="preserve"> 프로그램 기대효과</w:t>
      </w:r>
    </w:p>
    <w:p w14:paraId="32A354E1" w14:textId="43437899" w:rsidR="00AA2E3F" w:rsidRPr="00FF4E9E" w:rsidRDefault="00AA2E3F" w:rsidP="00B274C8">
      <w:pPr>
        <w:rPr>
          <w:rFonts w:ascii="Pretendard Light" w:eastAsia="Pretendard Light" w:hAnsi="Pretendard Light" w:cs="Microsoft GothicNeo"/>
        </w:rPr>
      </w:pPr>
      <w:r w:rsidRPr="00FF4E9E">
        <w:rPr>
          <w:rFonts w:ascii="Pretendard Light" w:eastAsia="Pretendard Light" w:hAnsi="Pretendard Light" w:cs="Microsoft GothicNeo"/>
        </w:rPr>
        <w:t>본 프로그램은 자립준비청년의 경제 중심 자립 역량 강화를 핵심 주제로 구성되었으며, 다음과 같은 교육적·정책적 효과가 기대된다.</w:t>
      </w:r>
    </w:p>
    <w:p w14:paraId="1FDBEB8A" w14:textId="68DA99D9" w:rsidR="001A7141" w:rsidRDefault="00E92171"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br/>
      </w:r>
      <w:r w:rsidR="00470960" w:rsidRPr="00FF4E9E">
        <w:rPr>
          <w:rFonts w:ascii="Pretendard Light" w:eastAsia="Pretendard Light" w:hAnsi="Pretendard Light" w:cs="Microsoft GothicNeo"/>
          <w:b/>
          <w:bCs/>
        </w:rPr>
        <w:t>(1)</w:t>
      </w:r>
      <w:r w:rsidR="00AA2E3F" w:rsidRPr="00FF4E9E">
        <w:rPr>
          <w:rFonts w:ascii="Pretendard Light" w:eastAsia="Pretendard Light" w:hAnsi="Pretendard Light" w:cs="Microsoft GothicNeo"/>
          <w:b/>
          <w:bCs/>
        </w:rPr>
        <w:t xml:space="preserve"> 실행 중심의 경제 교육 모델을 제시한다.</w:t>
      </w:r>
      <w:r w:rsidR="00AA2E3F" w:rsidRPr="00FF4E9E">
        <w:rPr>
          <w:rFonts w:ascii="Pretendard Light" w:eastAsia="Pretendard Light" w:hAnsi="Pretendard Light" w:cs="Microsoft GothicNeo"/>
        </w:rPr>
        <w:br/>
        <w:t>예산 수립, 금융 기능, 노동권 이해, 제도 활용 등을 통합한 실천적 교육 내용은 보호종료청소년을 위한 경제 중심 자립교육의 우수 사례로 활용 가능하다.</w:t>
      </w:r>
      <w:r w:rsidR="00AA2E3F" w:rsidRPr="00FF4E9E">
        <w:rPr>
          <w:rFonts w:ascii="Pretendard Light" w:eastAsia="Pretendard Light" w:hAnsi="Pretendard Light" w:cs="Microsoft GothicNeo"/>
        </w:rPr>
        <w:br/>
        <w:t>→ 현장 적용 가능한 실천형 자립교육 콘텐츠로의 활용 기반 확보</w:t>
      </w:r>
    </w:p>
    <w:p w14:paraId="2B4B5BA2" w14:textId="77777777" w:rsidR="00EB6E4F" w:rsidRPr="00FF4E9E" w:rsidRDefault="00EB6E4F" w:rsidP="00B274C8">
      <w:pPr>
        <w:rPr>
          <w:rFonts w:ascii="Pretendard Light" w:eastAsia="Pretendard Light" w:hAnsi="Pretendard Light" w:cs="Microsoft GothicNeo"/>
        </w:rPr>
      </w:pPr>
    </w:p>
    <w:p w14:paraId="64176B80" w14:textId="7BB4853B" w:rsidR="00AA2E3F" w:rsidRPr="00FF4E9E" w:rsidRDefault="00170892"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t>(2)</w:t>
      </w:r>
      <w:r w:rsidR="00AA2E3F" w:rsidRPr="00FF4E9E">
        <w:rPr>
          <w:rFonts w:ascii="Pretendard Light" w:eastAsia="Pretendard Light" w:hAnsi="Pretendard Light" w:cs="Microsoft GothicNeo"/>
          <w:b/>
          <w:bCs/>
        </w:rPr>
        <w:t xml:space="preserve"> 프로그램의 유연성과 확장성이 높다.</w:t>
      </w:r>
      <w:r w:rsidR="00AA2E3F" w:rsidRPr="00FF4E9E">
        <w:rPr>
          <w:rFonts w:ascii="Pretendard Light" w:eastAsia="Pretendard Light" w:hAnsi="Pretendard Light" w:cs="Microsoft GothicNeo"/>
        </w:rPr>
        <w:br/>
        <w:t xml:space="preserve">지역사회기관, 청소년 지원센터는 물론, 타 지역의 희망디딤돌센터 등 다양한 기관으로 </w:t>
      </w:r>
      <w:r w:rsidR="009C2110" w:rsidRPr="00FF4E9E">
        <w:rPr>
          <w:rFonts w:ascii="Pretendard Light" w:eastAsia="Pretendard Light" w:hAnsi="Pretendard Light" w:cs="Microsoft GothicNeo"/>
        </w:rPr>
        <w:br/>
      </w:r>
      <w:r w:rsidR="00AA2E3F" w:rsidRPr="00FF4E9E">
        <w:rPr>
          <w:rFonts w:ascii="Pretendard Light" w:eastAsia="Pretendard Light" w:hAnsi="Pretendard Light" w:cs="Microsoft GothicNeo"/>
        </w:rPr>
        <w:t>확장</w:t>
      </w:r>
      <w:r w:rsidR="00FF3FE1" w:rsidRPr="00FF4E9E">
        <w:rPr>
          <w:rFonts w:ascii="Pretendard Light" w:eastAsia="Pretendard Light" w:hAnsi="Pretendard Light" w:cs="Microsoft GothicNeo"/>
        </w:rPr>
        <w:t xml:space="preserve">, </w:t>
      </w:r>
      <w:r w:rsidR="00AA2E3F" w:rsidRPr="00FF4E9E">
        <w:rPr>
          <w:rFonts w:ascii="Pretendard Light" w:eastAsia="Pretendard Light" w:hAnsi="Pretendard Light" w:cs="Microsoft GothicNeo"/>
        </w:rPr>
        <w:t>적용이 가능하며, 기반 교육 자료로도 활용될 수 있다.</w:t>
      </w:r>
      <w:r w:rsidR="00AA2E3F" w:rsidRPr="00FF4E9E">
        <w:rPr>
          <w:rFonts w:ascii="Pretendard Light" w:eastAsia="Pretendard Light" w:hAnsi="Pretendard Light" w:cs="Microsoft GothicNeo"/>
        </w:rPr>
        <w:br/>
        <w:t>→ 다양한 기관으로의 확장성과 반복 운영을 위한 지속 가능성 확보</w:t>
      </w:r>
    </w:p>
    <w:p w14:paraId="7184047C" w14:textId="18433016" w:rsidR="00AA2E3F" w:rsidRPr="00FF4E9E" w:rsidRDefault="00E92171" w:rsidP="00B274C8">
      <w:pPr>
        <w:rPr>
          <w:rFonts w:ascii="Pretendard Light" w:eastAsia="Pretendard Light" w:hAnsi="Pretendard Light" w:cs="Microsoft GothicNeo"/>
        </w:rPr>
      </w:pPr>
      <w:r w:rsidRPr="00FF4E9E">
        <w:rPr>
          <w:rFonts w:ascii="Pretendard Light" w:eastAsia="Pretendard Light" w:hAnsi="Pretendard Light" w:cs="Microsoft GothicNeo"/>
          <w:b/>
          <w:bCs/>
        </w:rPr>
        <w:br/>
      </w:r>
      <w:r w:rsidR="001A7141" w:rsidRPr="00FF4E9E">
        <w:rPr>
          <w:rFonts w:ascii="Pretendard Light" w:eastAsia="Pretendard Light" w:hAnsi="Pretendard Light" w:cs="Microsoft GothicNeo"/>
          <w:b/>
          <w:bCs/>
        </w:rPr>
        <w:t>(3)</w:t>
      </w:r>
      <w:r w:rsidR="00AA2E3F" w:rsidRPr="00FF4E9E">
        <w:rPr>
          <w:rFonts w:ascii="Pretendard Light" w:eastAsia="Pretendard Light" w:hAnsi="Pretendard Light" w:cs="Microsoft GothicNeo"/>
          <w:b/>
          <w:bCs/>
        </w:rPr>
        <w:t xml:space="preserve"> 지속 가능한 학습 구조를 통해 자립 이후까지 연결된다.</w:t>
      </w:r>
      <w:r w:rsidR="00AA2E3F" w:rsidRPr="00FF4E9E">
        <w:rPr>
          <w:rFonts w:ascii="Pretendard Light" w:eastAsia="Pretendard Light" w:hAnsi="Pretendard Light" w:cs="Microsoft GothicNeo"/>
        </w:rPr>
        <w:br/>
        <w:t>AI 챗봇, 앱 커뮤니티 기능을 활용한 구성은 학습자가 프로그램 종료 후에도 자발적인 복습과 자기 점검을 가능하게 하며, 실생활에서의 적용과 실행력을 자연스럽게 이어갈 수 있다.</w:t>
      </w:r>
      <w:r w:rsidR="00AA2E3F" w:rsidRPr="00FF4E9E">
        <w:rPr>
          <w:rFonts w:ascii="Pretendard Light" w:eastAsia="Pretendard Light" w:hAnsi="Pretendard Light" w:cs="Microsoft GothicNeo"/>
        </w:rPr>
        <w:br/>
        <w:t>→ 교육 종료 이후까지 연결되는 학습의 연속성과 자기 성장 기반 마련</w:t>
      </w:r>
    </w:p>
    <w:p w14:paraId="70ACF3F8" w14:textId="77777777" w:rsidR="00AA2E3F" w:rsidRPr="00FF4E9E" w:rsidRDefault="00AA2E3F" w:rsidP="00B274C8">
      <w:pPr>
        <w:rPr>
          <w:rFonts w:ascii="Pretendard Light" w:eastAsia="Pretendard Light" w:hAnsi="Pretendard Light" w:cs="Microsoft GothicNeo"/>
        </w:rPr>
      </w:pPr>
    </w:p>
    <w:p w14:paraId="07510D04" w14:textId="48B8C5BE" w:rsidR="00782D24" w:rsidRPr="00FF4E9E" w:rsidRDefault="00782D24" w:rsidP="00B274C8">
      <w:pPr>
        <w:rPr>
          <w:rFonts w:ascii="Pretendard Light" w:eastAsia="Pretendard Light" w:hAnsi="Pretendard Light" w:cs="Microsoft GothicNeo"/>
        </w:rPr>
      </w:pPr>
      <w:r w:rsidRPr="00FF4E9E">
        <w:rPr>
          <w:rFonts w:ascii="Pretendard Light" w:eastAsia="Pretendard Light" w:hAnsi="Pretendard Light" w:cs="Microsoft GothicNeo"/>
        </w:rPr>
        <w:br w:type="page"/>
      </w:r>
    </w:p>
    <w:p w14:paraId="03DF7C8F" w14:textId="77777777" w:rsidR="001A1C0C" w:rsidRPr="00EB6E4F" w:rsidRDefault="001A1C0C" w:rsidP="00B274C8">
      <w:pPr>
        <w:rPr>
          <w:rFonts w:ascii="Pretendard Medium" w:eastAsia="Pretendard Medium" w:hAnsi="Pretendard Medium" w:cs="Microsoft GothicNeo"/>
          <w:sz w:val="24"/>
          <w:szCs w:val="24"/>
        </w:rPr>
      </w:pPr>
      <w:r w:rsidRPr="00EB6E4F">
        <w:rPr>
          <w:rFonts w:ascii="Pretendard Medium" w:eastAsia="Pretendard Medium" w:hAnsi="Pretendard Medium" w:cs="Microsoft GothicNeo"/>
          <w:b/>
          <w:bCs/>
          <w:color w:val="000000"/>
          <w:sz w:val="24"/>
          <w:szCs w:val="24"/>
        </w:rPr>
        <w:lastRenderedPageBreak/>
        <w:t>7. 프로그램 운영</w:t>
      </w:r>
    </w:p>
    <w:p w14:paraId="2FBA3A64" w14:textId="77777777" w:rsidR="001A1C0C" w:rsidRPr="00FF4E9E" w:rsidRDefault="001A1C0C" w:rsidP="00B274C8">
      <w:pPr>
        <w:rPr>
          <w:rFonts w:ascii="Pretendard Light" w:eastAsia="Pretendard Light" w:hAnsi="Pretendard Light" w:cs="Microsoft GothicNeo"/>
        </w:rPr>
      </w:pPr>
    </w:p>
    <w:p w14:paraId="165EC9E6" w14:textId="77777777" w:rsidR="001A1C0C" w:rsidRPr="00EB6E4F" w:rsidRDefault="001A1C0C" w:rsidP="00B274C8">
      <w:pPr>
        <w:rPr>
          <w:rFonts w:ascii="Pretendard Light" w:eastAsia="Pretendard Light" w:hAnsi="Pretendard Light" w:cs="Microsoft GothicNeo"/>
          <w:sz w:val="24"/>
          <w:szCs w:val="24"/>
        </w:rPr>
      </w:pPr>
      <w:r w:rsidRPr="00EB6E4F">
        <w:rPr>
          <w:rFonts w:ascii="Pretendard Light" w:eastAsia="Pretendard Light" w:hAnsi="Pretendard Light" w:cs="Microsoft GothicNeo"/>
          <w:b/>
          <w:bCs/>
          <w:color w:val="000000"/>
          <w:sz w:val="24"/>
          <w:szCs w:val="24"/>
        </w:rPr>
        <w:t>1) 프로그램 연간 계획</w:t>
      </w:r>
    </w:p>
    <w:p w14:paraId="4D743F8A"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(1) 연간 로드맵</w:t>
      </w:r>
    </w:p>
    <w:tbl>
      <w:tblPr>
        <w:tblW w:w="0" w:type="auto"/>
        <w:tblCellMar>
          <w:top w:w="15" w:type="dxa"/>
          <w:left w:w="15" w:type="dxa"/>
          <w:bottom w:w="15" w:type="dxa"/>
          <w:right w:w="15" w:type="dxa"/>
        </w:tblCellMar>
        <w:tblLook w:val="04A0" w:firstRow="1" w:lastRow="0" w:firstColumn="1" w:lastColumn="0" w:noHBand="0" w:noVBand="1"/>
      </w:tblPr>
      <w:tblGrid>
        <w:gridCol w:w="3510"/>
        <w:gridCol w:w="1230"/>
        <w:gridCol w:w="524"/>
        <w:gridCol w:w="524"/>
        <w:gridCol w:w="519"/>
        <w:gridCol w:w="523"/>
        <w:gridCol w:w="510"/>
        <w:gridCol w:w="523"/>
        <w:gridCol w:w="523"/>
      </w:tblGrid>
      <w:tr w:rsidR="001A1C0C" w:rsidRPr="00FF4E9E" w14:paraId="3DDAAD62" w14:textId="77777777" w:rsidTr="00227F03">
        <w:trPr>
          <w:trHeight w:val="497"/>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7FB679CE" w14:textId="5EA66C25" w:rsidR="001A1C0C" w:rsidRPr="00FF4E9E" w:rsidRDefault="00BE12BD" w:rsidP="00B274C8">
            <w:pPr>
              <w:rPr>
                <w:rFonts w:ascii="Pretendard Light" w:eastAsia="Pretendard Light" w:hAnsi="Pretendard Light" w:cs="Microsoft GothicNeo"/>
              </w:rPr>
            </w:pPr>
            <w:r w:rsidRPr="00FF4E9E">
              <w:rPr>
                <w:rFonts w:ascii="Pretendard Light" w:eastAsia="Pretendard Light" w:hAnsi="Pretendard Light" w:cs="Microsoft GothicNeo"/>
              </w:rPr>
              <w:t>날짜</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545BB" w14:textId="51B8C82F"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2026년2월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0E29D"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3월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2660C"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4월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98FF"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5월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76926"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6월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989AF"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7월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3BEDD"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8월</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DF848"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9월</w:t>
            </w:r>
          </w:p>
        </w:tc>
      </w:tr>
      <w:tr w:rsidR="001A1C0C" w:rsidRPr="00FF4E9E" w14:paraId="6EB97E98" w14:textId="77777777" w:rsidTr="00227F03">
        <w:trPr>
          <w:trHeight w:val="271"/>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093A7088"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프로그램 계획</w:t>
            </w:r>
          </w:p>
        </w:tc>
        <w:tc>
          <w:tcPr>
            <w:tcW w:w="22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hideMark/>
          </w:tcPr>
          <w:p w14:paraId="21FBC269"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E080A"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755ED"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84D53"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361B"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77231"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4871B"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017AF" w14:textId="77777777" w:rsidR="001A1C0C" w:rsidRPr="00FF4E9E" w:rsidRDefault="001A1C0C" w:rsidP="00B274C8">
            <w:pPr>
              <w:rPr>
                <w:rFonts w:ascii="Pretendard Light" w:eastAsia="Pretendard Light" w:hAnsi="Pretendard Light" w:cs="Microsoft GothicNeo"/>
                <w:b/>
                <w:bCs/>
              </w:rPr>
            </w:pPr>
          </w:p>
        </w:tc>
      </w:tr>
      <w:tr w:rsidR="001A1C0C" w:rsidRPr="00FF4E9E" w14:paraId="637D173C" w14:textId="77777777" w:rsidTr="00227F03">
        <w:trPr>
          <w:trHeight w:val="304"/>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5D3A8E3E"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교육 프로그램 및 교수매체 개발</w:t>
            </w:r>
          </w:p>
        </w:tc>
        <w:tc>
          <w:tcPr>
            <w:tcW w:w="22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2A6FD8A3"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1FD69F36"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07A6A4BA"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1F0A1956"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AC0B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5F4E"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809BA"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A0EF8" w14:textId="77777777" w:rsidR="001A1C0C" w:rsidRPr="00FF4E9E" w:rsidRDefault="001A1C0C" w:rsidP="00B274C8">
            <w:pPr>
              <w:rPr>
                <w:rFonts w:ascii="Pretendard Light" w:eastAsia="Pretendard Light" w:hAnsi="Pretendard Light" w:cs="Microsoft GothicNeo"/>
                <w:b/>
                <w:bCs/>
              </w:rPr>
            </w:pPr>
          </w:p>
        </w:tc>
      </w:tr>
      <w:tr w:rsidR="001A1C0C" w:rsidRPr="00FF4E9E" w14:paraId="298C96D9" w14:textId="77777777" w:rsidTr="00227F03">
        <w:trPr>
          <w:trHeight w:val="262"/>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50F13C27"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강사 섭외</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D7876"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2DF9"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hideMark/>
          </w:tcPr>
          <w:p w14:paraId="5DA75A89"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D9D2E9"/>
            <w:tcMar>
              <w:top w:w="100" w:type="dxa"/>
              <w:left w:w="100" w:type="dxa"/>
              <w:bottom w:w="100" w:type="dxa"/>
              <w:right w:w="100" w:type="dxa"/>
            </w:tcMar>
            <w:hideMark/>
          </w:tcPr>
          <w:p w14:paraId="784912A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BB07"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BDDB"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34AE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8F27" w14:textId="77777777" w:rsidR="001A1C0C" w:rsidRPr="00FF4E9E" w:rsidRDefault="001A1C0C" w:rsidP="00B274C8">
            <w:pPr>
              <w:rPr>
                <w:rFonts w:ascii="Pretendard Light" w:eastAsia="Pretendard Light" w:hAnsi="Pretendard Light" w:cs="Microsoft GothicNeo"/>
                <w:b/>
                <w:bCs/>
              </w:rPr>
            </w:pPr>
          </w:p>
        </w:tc>
      </w:tr>
      <w:tr w:rsidR="001A1C0C" w:rsidRPr="00FF4E9E" w14:paraId="4C819263" w14:textId="77777777" w:rsidTr="00227F03">
        <w:trPr>
          <w:trHeight w:val="271"/>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1183C7D8"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참가자 모집</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6681D"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4CE51"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BD298"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ACA8A"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F4CCCC"/>
            <w:tcMar>
              <w:top w:w="100" w:type="dxa"/>
              <w:left w:w="100" w:type="dxa"/>
              <w:bottom w:w="100" w:type="dxa"/>
              <w:right w:w="100" w:type="dxa"/>
            </w:tcMar>
            <w:hideMark/>
          </w:tcPr>
          <w:p w14:paraId="7458E83F"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2AA1B"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492F7"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700AC" w14:textId="77777777" w:rsidR="001A1C0C" w:rsidRPr="00FF4E9E" w:rsidRDefault="001A1C0C" w:rsidP="00B274C8">
            <w:pPr>
              <w:rPr>
                <w:rFonts w:ascii="Pretendard Light" w:eastAsia="Pretendard Light" w:hAnsi="Pretendard Light" w:cs="Microsoft GothicNeo"/>
                <w:b/>
                <w:bCs/>
              </w:rPr>
            </w:pPr>
          </w:p>
        </w:tc>
      </w:tr>
      <w:tr w:rsidR="001A1C0C" w:rsidRPr="00FF4E9E" w14:paraId="3082FE85" w14:textId="77777777" w:rsidTr="00227F03">
        <w:trPr>
          <w:trHeight w:val="262"/>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21D9B9E2"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교육 운영</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CC561"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CEF8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D1CD3"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7B93F"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A839E"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0C284D85"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D0E0E3"/>
            <w:tcMar>
              <w:top w:w="100" w:type="dxa"/>
              <w:left w:w="100" w:type="dxa"/>
              <w:bottom w:w="100" w:type="dxa"/>
              <w:right w:w="100" w:type="dxa"/>
            </w:tcMar>
            <w:hideMark/>
          </w:tcPr>
          <w:p w14:paraId="0132AA6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F1485" w14:textId="77777777" w:rsidR="001A1C0C" w:rsidRPr="00FF4E9E" w:rsidRDefault="001A1C0C" w:rsidP="00B274C8">
            <w:pPr>
              <w:rPr>
                <w:rFonts w:ascii="Pretendard Light" w:eastAsia="Pretendard Light" w:hAnsi="Pretendard Light" w:cs="Microsoft GothicNeo"/>
                <w:b/>
                <w:bCs/>
              </w:rPr>
            </w:pPr>
          </w:p>
        </w:tc>
      </w:tr>
      <w:tr w:rsidR="001A1C0C" w:rsidRPr="00FF4E9E" w14:paraId="6E3CEEA5" w14:textId="77777777" w:rsidTr="00227F03">
        <w:trPr>
          <w:trHeight w:val="271"/>
          <w:tblHeader/>
        </w:trPr>
        <w:tc>
          <w:tcPr>
            <w:tcW w:w="3510"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2C6B0F3E"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color w:val="000000"/>
              </w:rPr>
              <w:t>최종 평가</w:t>
            </w:r>
          </w:p>
        </w:tc>
        <w:tc>
          <w:tcPr>
            <w:tcW w:w="2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49454"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31B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E4D52"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9283D"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9AA1C"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00169"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3021E" w14:textId="77777777" w:rsidR="001A1C0C" w:rsidRPr="00FF4E9E" w:rsidRDefault="001A1C0C" w:rsidP="00B274C8">
            <w:pPr>
              <w:rPr>
                <w:rFonts w:ascii="Pretendard Light" w:eastAsia="Pretendard Light" w:hAnsi="Pretendard Light" w:cs="Microsoft GothicNeo"/>
                <w:b/>
                <w:bCs/>
              </w:rPr>
            </w:pPr>
          </w:p>
        </w:tc>
        <w:tc>
          <w:tcPr>
            <w:tcW w:w="0" w:type="auto"/>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14:paraId="48152518" w14:textId="77777777" w:rsidR="001A1C0C" w:rsidRPr="00FF4E9E" w:rsidRDefault="001A1C0C" w:rsidP="00B274C8">
            <w:pPr>
              <w:rPr>
                <w:rFonts w:ascii="Pretendard Light" w:eastAsia="Pretendard Light" w:hAnsi="Pretendard Light" w:cs="Microsoft GothicNeo"/>
                <w:b/>
                <w:bCs/>
              </w:rPr>
            </w:pPr>
          </w:p>
        </w:tc>
      </w:tr>
    </w:tbl>
    <w:p w14:paraId="329C237B" w14:textId="77777777" w:rsidR="001A1C0C" w:rsidRPr="00FF4E9E" w:rsidRDefault="001A1C0C" w:rsidP="00B274C8">
      <w:pPr>
        <w:rPr>
          <w:rFonts w:ascii="Pretendard Light" w:eastAsia="Pretendard Light" w:hAnsi="Pretendard Light" w:cs="Microsoft GothicNeo"/>
        </w:rPr>
      </w:pPr>
    </w:p>
    <w:p w14:paraId="2B0A031F" w14:textId="05D360D6"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b/>
          <w:bCs/>
          <w:color w:val="000000"/>
        </w:rPr>
        <w:t>(2) 프로그램 진행 시기</w:t>
      </w:r>
      <w:r w:rsidRPr="00FF4E9E">
        <w:rPr>
          <w:rFonts w:ascii="Pretendard Light" w:eastAsia="Pretendard Light" w:hAnsi="Pretendard Light" w:cs="Microsoft GothicNeo"/>
          <w:color w:val="000000"/>
        </w:rPr>
        <w:br/>
        <w:t>- 프로그램 계획(2월): 연초 수요조사 및 기관 설명회</w:t>
      </w:r>
      <w:r w:rsidRPr="00FF4E9E">
        <w:rPr>
          <w:rFonts w:ascii="Pretendard Light" w:eastAsia="Pretendard Light" w:hAnsi="Pretendard Light" w:cs="Microsoft GothicNeo"/>
          <w:color w:val="000000"/>
        </w:rPr>
        <w:br/>
        <w:t>- 참가자 모집(6월): 참여자의 참여 유도를 위한 다양한 홍보 진행 후 홍보물에 삽입된 QR코드를 통한 폼 작성으로 참가자 모집 예정</w:t>
      </w:r>
      <w:r w:rsidRPr="00FF4E9E">
        <w:rPr>
          <w:rFonts w:ascii="Pretendard Light" w:eastAsia="Pretendard Light" w:hAnsi="Pretendard Light" w:cs="Microsoft GothicNeo"/>
          <w:color w:val="000000"/>
        </w:rPr>
        <w:br/>
        <w:t xml:space="preserve">- 교육 운영(7월 첫째 주-8월 중순 매주 토요일): 학생인 참여자의 신분을 고려하여 </w:t>
      </w:r>
      <w:r w:rsidR="009C2110"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원활한 참여를 위해 여름방학 기간 약 6주에 걸쳐 한 주당 2시간 30분씩 운영</w:t>
      </w:r>
      <w:r w:rsidRPr="00FF4E9E">
        <w:rPr>
          <w:rFonts w:ascii="Pretendard Light" w:eastAsia="Pretendard Light" w:hAnsi="Pretendard Light" w:cs="Microsoft GothicNeo"/>
          <w:color w:val="000000"/>
        </w:rPr>
        <w:br/>
        <w:t>- 최종 평가(9월): 교육에 대한 최종 평가와 더 나은 프로그램을 위한 피드백 진행</w:t>
      </w:r>
    </w:p>
    <w:p w14:paraId="3A268325" w14:textId="77777777" w:rsidR="001A1C0C" w:rsidRDefault="001A1C0C" w:rsidP="00B274C8">
      <w:pPr>
        <w:rPr>
          <w:rFonts w:ascii="Pretendard Light" w:eastAsia="Pretendard Light" w:hAnsi="Pretendard Light" w:cs="Microsoft GothicNeo"/>
        </w:rPr>
      </w:pPr>
    </w:p>
    <w:p w14:paraId="7281F5D5" w14:textId="77777777" w:rsidR="001A1C0C" w:rsidRPr="00EB6E4F" w:rsidRDefault="001A1C0C" w:rsidP="00B274C8">
      <w:pPr>
        <w:rPr>
          <w:rFonts w:ascii="Pretendard Light" w:eastAsia="Pretendard Light" w:hAnsi="Pretendard Light" w:cs="Microsoft GothicNeo"/>
          <w:sz w:val="24"/>
          <w:szCs w:val="24"/>
        </w:rPr>
      </w:pPr>
      <w:r w:rsidRPr="00EB6E4F">
        <w:rPr>
          <w:rFonts w:ascii="Pretendard Light" w:eastAsia="Pretendard Light" w:hAnsi="Pretendard Light" w:cs="Microsoft GothicNeo"/>
          <w:b/>
          <w:bCs/>
          <w:color w:val="000000"/>
          <w:sz w:val="24"/>
          <w:szCs w:val="24"/>
        </w:rPr>
        <w:t>2) 운영 자원 계획</w:t>
      </w:r>
    </w:p>
    <w:p w14:paraId="7EC0F2F2"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(1) 인적 자원</w:t>
      </w:r>
    </w:p>
    <w:tbl>
      <w:tblPr>
        <w:tblW w:w="0" w:type="auto"/>
        <w:tblCellMar>
          <w:top w:w="15" w:type="dxa"/>
          <w:left w:w="15" w:type="dxa"/>
          <w:bottom w:w="15" w:type="dxa"/>
          <w:right w:w="15" w:type="dxa"/>
        </w:tblCellMar>
        <w:tblLook w:val="04A0" w:firstRow="1" w:lastRow="0" w:firstColumn="1" w:lastColumn="0" w:noHBand="0" w:noVBand="1"/>
      </w:tblPr>
      <w:tblGrid>
        <w:gridCol w:w="1523"/>
        <w:gridCol w:w="581"/>
        <w:gridCol w:w="6905"/>
      </w:tblGrid>
      <w:tr w:rsidR="001A1C0C" w:rsidRPr="00FF4E9E" w14:paraId="31D35399"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4B3536CF"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인적 자원</w:t>
            </w: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538477A4"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인원</w:t>
            </w:r>
          </w:p>
        </w:tc>
        <w:tc>
          <w:tcPr>
            <w:tcW w:w="6905"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1BEEC39E"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역할</w:t>
            </w:r>
          </w:p>
        </w:tc>
      </w:tr>
      <w:tr w:rsidR="001A1C0C" w:rsidRPr="00FF4E9E" w14:paraId="49B7531A"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133AEE33" w14:textId="77777777" w:rsidR="001A1C0C" w:rsidRPr="00FF4E9E" w:rsidRDefault="001A1C0C" w:rsidP="00B274C8">
            <w:pPr>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책임자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0D74B"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1명</w:t>
            </w:r>
          </w:p>
        </w:tc>
        <w:tc>
          <w:tcPr>
            <w:tcW w:w="6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3E00"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전반 운영 관리</w:t>
            </w:r>
          </w:p>
        </w:tc>
      </w:tr>
      <w:tr w:rsidR="001A1C0C" w:rsidRPr="00FF4E9E" w14:paraId="3F8859DB"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18FBE2C4" w14:textId="77777777" w:rsidR="001A1C0C" w:rsidRPr="00FF4E9E" w:rsidRDefault="001A1C0C" w:rsidP="00B274C8">
            <w:pPr>
              <w:spacing w:after="240"/>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강사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3646"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1명</w:t>
            </w:r>
          </w:p>
        </w:tc>
        <w:tc>
          <w:tcPr>
            <w:tcW w:w="6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9D054" w14:textId="36969894"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이론 수업 및 애플리케이션 활용 교육, 보드게임 진행 등 전반적인 수업 운영</w:t>
            </w:r>
            <w:r w:rsidRPr="00FF4E9E">
              <w:rPr>
                <w:rFonts w:ascii="Pretendard Light" w:eastAsia="Pretendard Light" w:hAnsi="Pretendard Light" w:cs="Calibri"/>
                <w:color w:val="000000"/>
              </w:rPr>
              <w:t> </w:t>
            </w:r>
          </w:p>
          <w:p w14:paraId="3E2A097F" w14:textId="245DF1D8"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우대사항</w:t>
            </w:r>
            <w:r w:rsidR="00EB6E4F">
              <w:rPr>
                <w:rFonts w:ascii="Pretendard Light" w:eastAsia="Pretendard Light" w:hAnsi="Pretendard Light" w:cs="Microsoft GothicNeo" w:hint="eastAsia"/>
                <w:color w:val="000000"/>
              </w:rPr>
              <w:t xml:space="preserve"> </w:t>
            </w:r>
            <w:r w:rsidRPr="00FF4E9E">
              <w:rPr>
                <w:rFonts w:ascii="Pretendard Light" w:eastAsia="Pretendard Light" w:hAnsi="Pretendard Light" w:cs="Microsoft GothicNeo"/>
                <w:color w:val="000000"/>
              </w:rPr>
              <w:t>- 교육</w:t>
            </w:r>
            <w:r w:rsidR="00EB6E4F">
              <w:rPr>
                <w:rFonts w:ascii="Pretendard Light" w:eastAsia="Pretendard Light" w:hAnsi="Pretendard Light" w:cs="Microsoft GothicNeo" w:hint="eastAsia"/>
                <w:color w:val="000000"/>
              </w:rPr>
              <w:t xml:space="preserve"> 및 금융경제</w:t>
            </w:r>
            <w:r w:rsidRPr="00FF4E9E">
              <w:rPr>
                <w:rFonts w:ascii="Pretendard Light" w:eastAsia="Pretendard Light" w:hAnsi="Pretendard Light" w:cs="Microsoft GothicNeo"/>
                <w:color w:val="000000"/>
              </w:rPr>
              <w:t xml:space="preserve"> </w:t>
            </w:r>
            <w:r w:rsidR="00EB6E4F">
              <w:rPr>
                <w:rFonts w:ascii="Pretendard Light" w:eastAsia="Pretendard Light" w:hAnsi="Pretendard Light" w:cs="Microsoft GothicNeo" w:hint="eastAsia"/>
                <w:color w:val="000000"/>
              </w:rPr>
              <w:t xml:space="preserve">/ 사회복지 및 자립지원 </w:t>
            </w:r>
            <w:r w:rsidRPr="00FF4E9E">
              <w:rPr>
                <w:rFonts w:ascii="Pretendard Light" w:eastAsia="Pretendard Light" w:hAnsi="Pretendard Light" w:cs="Microsoft GothicNeo"/>
                <w:color w:val="000000"/>
              </w:rPr>
              <w:t>전문가 (석사 이상)</w:t>
            </w:r>
          </w:p>
          <w:p w14:paraId="6DBB2506" w14:textId="66B38E52"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필수사항</w:t>
            </w:r>
            <w:r w:rsidR="00EB6E4F">
              <w:rPr>
                <w:rFonts w:ascii="Pretendard Light" w:eastAsia="Pretendard Light" w:hAnsi="Pretendard Light" w:cs="Microsoft GothicNeo" w:hint="eastAsia"/>
                <w:color w:val="000000"/>
              </w:rPr>
              <w:t xml:space="preserve"> </w:t>
            </w:r>
            <w:r w:rsidRPr="00FF4E9E">
              <w:rPr>
                <w:rFonts w:ascii="Pretendard Light" w:eastAsia="Pretendard Light" w:hAnsi="Pretendard Light" w:cs="Microsoft GothicNeo"/>
                <w:color w:val="000000"/>
              </w:rPr>
              <w:t>- 성범죄 등 교육자로서 결격사유가 없는 자</w:t>
            </w:r>
          </w:p>
        </w:tc>
      </w:tr>
      <w:tr w:rsidR="001A1C0C" w:rsidRPr="00FF4E9E" w14:paraId="4718466D"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6CEBF801" w14:textId="77777777" w:rsidR="001A1C0C" w:rsidRPr="00FF4E9E" w:rsidRDefault="001A1C0C" w:rsidP="00B274C8">
            <w:pPr>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lastRenderedPageBreak/>
              <w:t>자립 선배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62936" w14:textId="04395FB9" w:rsidR="001A1C0C" w:rsidRPr="00FF4E9E" w:rsidRDefault="009C2110"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5</w:t>
            </w:r>
            <w:r w:rsidR="001A1C0C" w:rsidRPr="00FF4E9E">
              <w:rPr>
                <w:rFonts w:ascii="Pretendard Light" w:eastAsia="Pretendard Light" w:hAnsi="Pretendard Light" w:cs="Microsoft GothicNeo"/>
                <w:color w:val="000000"/>
              </w:rPr>
              <w:t>명</w:t>
            </w:r>
          </w:p>
        </w:tc>
        <w:tc>
          <w:tcPr>
            <w:tcW w:w="6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D75C" w14:textId="2819EE30"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애플리케이션 활용, 학습지 활동, 보드게임 등 학습 중 </w:t>
            </w:r>
            <w:r w:rsidR="009C2110"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학습자의 수업 참여 독려 및 멘토링 제공</w:t>
            </w:r>
          </w:p>
          <w:p w14:paraId="01CD96A1"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모집 방법</w:t>
            </w:r>
            <w:r w:rsidRPr="00FF4E9E">
              <w:rPr>
                <w:rFonts w:ascii="Pretendard Light" w:eastAsia="Pretendard Light" w:hAnsi="Pretendard Light" w:cs="Microsoft GothicNeo"/>
                <w:color w:val="000000"/>
              </w:rPr>
              <w:br/>
              <w:t>- 기관 및 센터 자체 모집</w:t>
            </w:r>
            <w:r w:rsidRPr="00FF4E9E">
              <w:rPr>
                <w:rFonts w:ascii="Pretendard Light" w:eastAsia="Pretendard Light" w:hAnsi="Pretendard Light" w:cs="Microsoft GothicNeo"/>
                <w:color w:val="000000"/>
              </w:rPr>
              <w:br/>
              <w:t>- 참가비 및 보상 제공</w:t>
            </w:r>
          </w:p>
        </w:tc>
      </w:tr>
    </w:tbl>
    <w:p w14:paraId="09529653" w14:textId="77777777" w:rsidR="001A1C0C" w:rsidRPr="00FF4E9E" w:rsidRDefault="001A1C0C" w:rsidP="00B274C8">
      <w:pPr>
        <w:rPr>
          <w:rFonts w:ascii="Pretendard Light" w:eastAsia="Pretendard Light" w:hAnsi="Pretendard Light" w:cs="Microsoft GothicNeo"/>
        </w:rPr>
      </w:pPr>
    </w:p>
    <w:p w14:paraId="405DA6A6"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(2) 물적 자원</w:t>
      </w:r>
    </w:p>
    <w:tbl>
      <w:tblPr>
        <w:tblW w:w="8921" w:type="dxa"/>
        <w:tblCellMar>
          <w:top w:w="15" w:type="dxa"/>
          <w:left w:w="15" w:type="dxa"/>
          <w:bottom w:w="15" w:type="dxa"/>
          <w:right w:w="15" w:type="dxa"/>
        </w:tblCellMar>
        <w:tblLook w:val="04A0" w:firstRow="1" w:lastRow="0" w:firstColumn="1" w:lastColumn="0" w:noHBand="0" w:noVBand="1"/>
      </w:tblPr>
      <w:tblGrid>
        <w:gridCol w:w="1544"/>
        <w:gridCol w:w="7377"/>
      </w:tblGrid>
      <w:tr w:rsidR="001A1C0C" w:rsidRPr="00FF4E9E" w14:paraId="5EF32954"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63CF067E"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물적 자원</w:t>
            </w:r>
          </w:p>
        </w:tc>
        <w:tc>
          <w:tcPr>
            <w:tcW w:w="7377" w:type="dxa"/>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183907F6"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활용 방안</w:t>
            </w:r>
          </w:p>
        </w:tc>
      </w:tr>
      <w:tr w:rsidR="001A1C0C" w:rsidRPr="00FF4E9E" w14:paraId="0949D3FF"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318567DD" w14:textId="77777777" w:rsidR="001A1C0C" w:rsidRPr="00FF4E9E" w:rsidRDefault="001A1C0C" w:rsidP="00B274C8">
            <w:pPr>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강의실</w:t>
            </w:r>
          </w:p>
        </w:tc>
        <w:tc>
          <w:tcPr>
            <w:tcW w:w="7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E55C9"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20명 이상의 학습자 수용이 가능하고 팀 활동이 가능한 강의실</w:t>
            </w:r>
          </w:p>
          <w:tbl>
            <w:tblPr>
              <w:tblW w:w="0" w:type="auto"/>
              <w:tblCellMar>
                <w:top w:w="15" w:type="dxa"/>
                <w:left w:w="15" w:type="dxa"/>
                <w:bottom w:w="15" w:type="dxa"/>
                <w:right w:w="15" w:type="dxa"/>
              </w:tblCellMar>
              <w:tblLook w:val="04A0" w:firstRow="1" w:lastRow="0" w:firstColumn="1" w:lastColumn="0" w:noHBand="0" w:noVBand="1"/>
            </w:tblPr>
            <w:tblGrid>
              <w:gridCol w:w="4145"/>
            </w:tblGrid>
            <w:tr w:rsidR="001A1C0C" w:rsidRPr="00FF4E9E" w14:paraId="45196076" w14:textId="77777777" w:rsidTr="00121504">
              <w:trPr>
                <w:trHeight w:val="1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DEB52"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희망디딤돌 대전센터 회의실</w:t>
                  </w:r>
                </w:p>
              </w:tc>
            </w:tr>
            <w:tr w:rsidR="001A1C0C" w:rsidRPr="00FF4E9E" w14:paraId="19FF5C25" w14:textId="77777777" w:rsidTr="001215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6721"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noProof/>
                      <w:color w:val="000000"/>
                      <w:bdr w:val="none" w:sz="0" w:space="0" w:color="auto" w:frame="1"/>
                    </w:rPr>
                    <w:drawing>
                      <wp:inline distT="0" distB="0" distL="0" distR="0" wp14:anchorId="332184AF" wp14:editId="1E5F39D4">
                        <wp:extent cx="2505075" cy="1000787"/>
                        <wp:effectExtent l="0" t="0" r="0" b="8890"/>
                        <wp:docPr id="2" name="그림 2" descr="창문, 실내, 벽, 인테리어 디자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창문, 실내, 벽, 인테리어 디자인이(가) 표시된 사진&#10;&#10;AI 생성 콘텐츠는 정확하지 않을 수 있습니다."/>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8324" cy="1002085"/>
                                </a:xfrm>
                                <a:prstGeom prst="rect">
                                  <a:avLst/>
                                </a:prstGeom>
                                <a:noFill/>
                                <a:ln>
                                  <a:noFill/>
                                </a:ln>
                              </pic:spPr>
                            </pic:pic>
                          </a:graphicData>
                        </a:graphic>
                      </wp:inline>
                    </w:drawing>
                  </w:r>
                </w:p>
              </w:tc>
            </w:tr>
          </w:tbl>
          <w:p w14:paraId="747EB45B" w14:textId="77777777" w:rsidR="001A1C0C" w:rsidRPr="00FF4E9E" w:rsidRDefault="001A1C0C" w:rsidP="00B274C8">
            <w:pPr>
              <w:rPr>
                <w:rFonts w:ascii="Pretendard Light" w:eastAsia="Pretendard Light" w:hAnsi="Pretendard Light" w:cs="Microsoft GothicNeo"/>
              </w:rPr>
            </w:pPr>
          </w:p>
          <w:p w14:paraId="3BD9FAC0"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자립선배 강연 및 OT 진행 장소</w:t>
            </w:r>
          </w:p>
          <w:tbl>
            <w:tblPr>
              <w:tblW w:w="0" w:type="auto"/>
              <w:tblCellMar>
                <w:top w:w="15" w:type="dxa"/>
                <w:left w:w="15" w:type="dxa"/>
                <w:bottom w:w="15" w:type="dxa"/>
                <w:right w:w="15" w:type="dxa"/>
              </w:tblCellMar>
              <w:tblLook w:val="04A0" w:firstRow="1" w:lastRow="0" w:firstColumn="1" w:lastColumn="0" w:noHBand="0" w:noVBand="1"/>
            </w:tblPr>
            <w:tblGrid>
              <w:gridCol w:w="4175"/>
            </w:tblGrid>
            <w:tr w:rsidR="001A1C0C" w:rsidRPr="00FF4E9E" w14:paraId="156EA3BE" w14:textId="77777777" w:rsidTr="00121504">
              <w:trPr>
                <w:trHeight w:val="19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55C9C"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희망디딤돌 대전센터 공용공간</w:t>
                  </w:r>
                </w:p>
              </w:tc>
            </w:tr>
            <w:tr w:rsidR="001A1C0C" w:rsidRPr="00FF4E9E" w14:paraId="3533B2C7" w14:textId="77777777" w:rsidTr="0012150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660C"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noProof/>
                      <w:color w:val="000000"/>
                      <w:bdr w:val="none" w:sz="0" w:space="0" w:color="auto" w:frame="1"/>
                    </w:rPr>
                    <w:drawing>
                      <wp:inline distT="0" distB="0" distL="0" distR="0" wp14:anchorId="209B3096" wp14:editId="7B8329DF">
                        <wp:extent cx="2524125" cy="1428041"/>
                        <wp:effectExtent l="0" t="0" r="0" b="1270"/>
                        <wp:docPr id="1" name="그림 1" descr="방, 실내, 도서관, 책장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방, 실내, 도서관, 책장이(가) 표시된 사진&#10;&#10;AI 생성 콘텐츠는 정확하지 않을 수 있습니다."/>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426" cy="1431040"/>
                                </a:xfrm>
                                <a:prstGeom prst="rect">
                                  <a:avLst/>
                                </a:prstGeom>
                                <a:noFill/>
                                <a:ln>
                                  <a:noFill/>
                                </a:ln>
                              </pic:spPr>
                            </pic:pic>
                          </a:graphicData>
                        </a:graphic>
                      </wp:inline>
                    </w:drawing>
                  </w:r>
                </w:p>
              </w:tc>
            </w:tr>
          </w:tbl>
          <w:p w14:paraId="1B5E3CA9" w14:textId="77777777" w:rsidR="001A1C0C" w:rsidRPr="00FF4E9E" w:rsidRDefault="001A1C0C" w:rsidP="00B274C8">
            <w:pPr>
              <w:rPr>
                <w:rFonts w:ascii="Pretendard Light" w:eastAsia="Pretendard Light" w:hAnsi="Pretendard Light" w:cs="Microsoft GothicNeo"/>
              </w:rPr>
            </w:pPr>
          </w:p>
        </w:tc>
      </w:tr>
      <w:tr w:rsidR="001A1C0C" w:rsidRPr="00FF4E9E" w14:paraId="24A24500"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7056A4BE" w14:textId="77777777" w:rsidR="001A1C0C" w:rsidRPr="00FF4E9E" w:rsidRDefault="001A1C0C" w:rsidP="00B274C8">
            <w:pPr>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필요물품, 장비</w:t>
            </w:r>
          </w:p>
        </w:tc>
        <w:tc>
          <w:tcPr>
            <w:tcW w:w="7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AF553"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컴퓨터, 프로젝터, 마이크, 책상, 인터넷, (태블릿 PC), 수성펜</w:t>
            </w:r>
          </w:p>
        </w:tc>
      </w:tr>
      <w:tr w:rsidR="001A1C0C" w:rsidRPr="00FF4E9E" w14:paraId="07701258" w14:textId="77777777" w:rsidTr="00227F03">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003DCE4C" w14:textId="77777777" w:rsidR="001A1C0C" w:rsidRPr="00FF4E9E" w:rsidRDefault="001A1C0C" w:rsidP="00B274C8">
            <w:pPr>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교안 워크북</w:t>
            </w:r>
          </w:p>
        </w:tc>
        <w:tc>
          <w:tcPr>
            <w:tcW w:w="73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DD0D" w14:textId="701F7B66"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학습자들이 활용할 수 있는 네스텝</w:t>
            </w:r>
            <w:r w:rsidR="00FF3FE1"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 xml:space="preserve"> 제작 교안</w:t>
            </w:r>
          </w:p>
        </w:tc>
      </w:tr>
    </w:tbl>
    <w:p w14:paraId="0E18ED87" w14:textId="77777777" w:rsidR="00EB6E4F" w:rsidRDefault="00EB6E4F" w:rsidP="00EB6E4F">
      <w:pPr>
        <w:rPr>
          <w:rFonts w:ascii="Pretendard Light" w:eastAsia="Pretendard Light" w:hAnsi="Pretendard Light" w:cs="Microsoft GothicNeo"/>
          <w:b/>
          <w:bCs/>
          <w:color w:val="000000"/>
        </w:rPr>
      </w:pPr>
    </w:p>
    <w:p w14:paraId="67071BB3" w14:textId="42889DC2" w:rsidR="00EB6E4F"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b/>
          <w:bCs/>
          <w:color w:val="000000"/>
        </w:rPr>
        <w:t>(3) 지출 사항</w:t>
      </w:r>
      <w:r w:rsidRPr="00FF4E9E">
        <w:rPr>
          <w:rFonts w:ascii="Pretendard Light" w:eastAsia="Pretendard Light" w:hAnsi="Pretendard Light" w:cs="Microsoft GothicNeo"/>
          <w:color w:val="000000"/>
        </w:rPr>
        <w:br/>
        <w:t>- 강사료, 대관료, 장비 및 기자재 사용료, 활동물품 제작, 홍보비, 강화물 등</w:t>
      </w:r>
    </w:p>
    <w:p w14:paraId="25608840" w14:textId="77777777" w:rsidR="00EB6E4F" w:rsidRDefault="00EB6E4F" w:rsidP="00EB6E4F">
      <w:pPr>
        <w:rPr>
          <w:rFonts w:ascii="Pretendard Light" w:eastAsia="Pretendard Light" w:hAnsi="Pretendard Light" w:cs="Microsoft GothicNeo"/>
        </w:rPr>
      </w:pPr>
    </w:p>
    <w:p w14:paraId="3E813651" w14:textId="77777777" w:rsidR="00EB6E4F" w:rsidRPr="00EB6E4F" w:rsidRDefault="001A1C0C" w:rsidP="00EB6E4F">
      <w:pPr>
        <w:rPr>
          <w:rFonts w:ascii="Pretendard Light" w:eastAsia="Pretendard Light" w:hAnsi="Pretendard Light" w:cs="Microsoft GothicNeo"/>
          <w:sz w:val="24"/>
          <w:szCs w:val="24"/>
        </w:rPr>
      </w:pPr>
      <w:r w:rsidRPr="00EB6E4F">
        <w:rPr>
          <w:rFonts w:ascii="Pretendard Light" w:eastAsia="Pretendard Light" w:hAnsi="Pretendard Light" w:cs="Microsoft GothicNeo"/>
          <w:b/>
          <w:bCs/>
          <w:color w:val="000000"/>
          <w:sz w:val="24"/>
          <w:szCs w:val="24"/>
        </w:rPr>
        <w:lastRenderedPageBreak/>
        <w:t>3) 프로그램 홍보</w:t>
      </w:r>
    </w:p>
    <w:p w14:paraId="73D6C8F7" w14:textId="5A670D97" w:rsidR="001A1C0C" w:rsidRPr="00EB6E4F"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b/>
          <w:bCs/>
          <w:color w:val="000000"/>
        </w:rPr>
        <w:t>(1) 온라인 홍보</w:t>
      </w:r>
    </w:p>
    <w:p w14:paraId="11E8AB1D" w14:textId="77777777" w:rsidR="001A1C0C" w:rsidRPr="00FF4E9E" w:rsidRDefault="001A1C0C"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color w:val="000000"/>
        </w:rPr>
        <w:t>[SNS]</w:t>
      </w:r>
      <w:r w:rsidRPr="00FF4E9E">
        <w:rPr>
          <w:rFonts w:ascii="Pretendard Light" w:eastAsia="Pretendard Light" w:hAnsi="Pretendard Light" w:cs="Microsoft GothicNeo"/>
          <w:color w:val="000000"/>
        </w:rPr>
        <w:br/>
        <w:t xml:space="preserve"> - 채널: 인스타그램, 페이스북, 틱톡</w:t>
      </w:r>
      <w:r w:rsidRPr="00FF4E9E">
        <w:rPr>
          <w:rFonts w:ascii="Pretendard Light" w:eastAsia="Pretendard Light" w:hAnsi="Pretendard Light" w:cs="Microsoft GothicNeo"/>
          <w:color w:val="000000"/>
        </w:rPr>
        <w:br/>
        <w:t xml:space="preserve"> - 운영 방식: 공식 계정 개설, 신청 링크 상단 고정, 릴스/쇼츠 영상 주 2~3회 업로드</w:t>
      </w:r>
      <w:r w:rsidRPr="00FF4E9E">
        <w:rPr>
          <w:rFonts w:ascii="Pretendard Light" w:eastAsia="Pretendard Light" w:hAnsi="Pretendard Light" w:cs="Microsoft GothicNeo"/>
          <w:color w:val="000000"/>
        </w:rPr>
        <w:br/>
        <w:t xml:space="preserve"> - 콘텐츠 예시: 전·후 비교 영상, 하루 1분 자립 TIP, 가계부·스티커 활용법</w:t>
      </w:r>
    </w:p>
    <w:p w14:paraId="25F922EC" w14:textId="77777777" w:rsidR="001A1C0C" w:rsidRPr="00FF4E9E" w:rsidRDefault="001A1C0C"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color w:val="000000"/>
        </w:rPr>
        <w:t>[유튜브]</w:t>
      </w:r>
      <w:r w:rsidRPr="00FF4E9E">
        <w:rPr>
          <w:rFonts w:ascii="Pretendard Light" w:eastAsia="Pretendard Light" w:hAnsi="Pretendard Light" w:cs="Microsoft GothicNeo"/>
          <w:color w:val="000000"/>
        </w:rPr>
        <w:br/>
        <w:t xml:space="preserve"> - 콘텐츠 기획: 브이로그형, 인터뷰형, 하이라이트 영상</w:t>
      </w:r>
      <w:r w:rsidRPr="00FF4E9E">
        <w:rPr>
          <w:rFonts w:ascii="Pretendard Light" w:eastAsia="Pretendard Light" w:hAnsi="Pretendard Light" w:cs="Microsoft GothicNeo"/>
          <w:color w:val="000000"/>
        </w:rPr>
        <w:br/>
        <w:t xml:space="preserve"> - 길이: 1~2분</w:t>
      </w:r>
      <w:r w:rsidRPr="00FF4E9E">
        <w:rPr>
          <w:rFonts w:ascii="Pretendard Light" w:eastAsia="Pretendard Light" w:hAnsi="Pretendard Light" w:cs="Microsoft GothicNeo"/>
          <w:color w:val="000000"/>
        </w:rPr>
        <w:br/>
        <w:t xml:space="preserve"> - 업로드 일정: 티저(모집 1주 전) → 모집 중간 후기 → 마감 직전 안내</w:t>
      </w:r>
    </w:p>
    <w:p w14:paraId="61BD71BA" w14:textId="1936AA77" w:rsidR="001A1C0C" w:rsidRPr="00FF4E9E" w:rsidRDefault="001A1C0C"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color w:val="000000"/>
        </w:rPr>
        <w:t>[블로그]</w:t>
      </w:r>
      <w:r w:rsidRPr="00FF4E9E">
        <w:rPr>
          <w:rFonts w:ascii="Pretendard Light" w:eastAsia="Pretendard Light" w:hAnsi="Pretendard Light" w:cs="Microsoft GothicNeo"/>
          <w:color w:val="000000"/>
        </w:rPr>
        <w:br/>
        <w:t xml:space="preserve"> - 홍보 포스팅: 프로그램 개요, 신청 방법, 후기</w:t>
      </w:r>
      <w:r w:rsidRPr="00FF4E9E">
        <w:rPr>
          <w:rFonts w:ascii="Pretendard Light" w:eastAsia="Pretendard Light" w:hAnsi="Pretendard Light" w:cs="Microsoft GothicNeo"/>
          <w:color w:val="000000"/>
        </w:rPr>
        <w:br/>
        <w:t xml:space="preserve"> - 서포터즈 운영: 청소년·대학생 홍보단 모집</w:t>
      </w:r>
      <w:r w:rsidRPr="00FF4E9E">
        <w:rPr>
          <w:rFonts w:ascii="Pretendard Light" w:eastAsia="Pretendard Light" w:hAnsi="Pretendard Light" w:cs="Microsoft GothicNeo"/>
          <w:color w:val="000000"/>
        </w:rPr>
        <w:br/>
        <w:t xml:space="preserve"> - 키워드 전략: 자립준비청년 지원, 대전 자립 프로그램 등</w:t>
      </w:r>
    </w:p>
    <w:p w14:paraId="70EC94C2" w14:textId="4A8626C2" w:rsidR="001A1C0C" w:rsidRPr="00FF4E9E" w:rsidRDefault="001A1C0C"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color w:val="000000"/>
        </w:rPr>
        <w:t>[포털 카페 &amp; 기관 웹사이트]</w:t>
      </w:r>
      <w:r w:rsidRPr="00FF4E9E">
        <w:rPr>
          <w:rFonts w:ascii="Pretendard Light" w:eastAsia="Pretendard Light" w:hAnsi="Pretendard Light" w:cs="Microsoft GothicNeo"/>
          <w:color w:val="000000"/>
        </w:rPr>
        <w:br/>
        <w:t xml:space="preserve"> - 카드뉴스, FAQ, 홍보 포스터 업로드</w:t>
      </w:r>
      <w:r w:rsidRPr="00FF4E9E">
        <w:rPr>
          <w:rFonts w:ascii="Pretendard Light" w:eastAsia="Pretendard Light" w:hAnsi="Pretendard Light" w:cs="Microsoft GothicNeo"/>
          <w:color w:val="000000"/>
        </w:rPr>
        <w:br/>
        <w:t xml:space="preserve"> - 대상 커뮤니티: 자립</w:t>
      </w:r>
      <w:r w:rsidR="009C2110" w:rsidRPr="00FF4E9E">
        <w:rPr>
          <w:rFonts w:ascii="Pretendard Light" w:eastAsia="Pretendard Light" w:hAnsi="Pretendard Light" w:cs="Microsoft GothicNeo"/>
          <w:color w:val="000000"/>
        </w:rPr>
        <w:t>준비청년, 보호종료아동</w:t>
      </w:r>
      <w:r w:rsidRPr="00FF4E9E">
        <w:rPr>
          <w:rFonts w:ascii="Pretendard Light" w:eastAsia="Pretendard Light" w:hAnsi="Pretendard Light" w:cs="Microsoft GothicNeo"/>
          <w:color w:val="000000"/>
        </w:rPr>
        <w:t xml:space="preserve"> 관련 네이버·다음 카페, 연계기관 홈페이지</w:t>
      </w:r>
    </w:p>
    <w:p w14:paraId="7484C0F5" w14:textId="7ED06711" w:rsidR="001A1C0C" w:rsidRPr="00FF4E9E" w:rsidRDefault="001A1C0C" w:rsidP="00B274C8">
      <w:pPr>
        <w:spacing w:before="240" w:after="240"/>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(2) 오프라인 홍보</w:t>
      </w:r>
      <w:r w:rsidR="009C2110" w:rsidRPr="00FF4E9E">
        <w:rPr>
          <w:rFonts w:ascii="Pretendard Light" w:eastAsia="Pretendard Light" w:hAnsi="Pretendard Light" w:cs="Microsoft GothicNeo"/>
          <w:b/>
          <w:bCs/>
        </w:rPr>
        <w:br/>
      </w:r>
      <w:r w:rsidRPr="00FF4E9E">
        <w:rPr>
          <w:rFonts w:ascii="Pretendard Light" w:eastAsia="Pretendard Light" w:hAnsi="Pretendard Light" w:cs="Microsoft GothicNeo"/>
          <w:color w:val="000000"/>
        </w:rPr>
        <w:t>[아동</w:t>
      </w:r>
      <w:r w:rsidR="009C2110" w:rsidRPr="00FF4E9E">
        <w:rPr>
          <w:rFonts w:ascii="Pretendard Light" w:eastAsia="Pretendard Light" w:hAnsi="Pretendard Light" w:cs="Microsoft GothicNeo"/>
          <w:color w:val="000000"/>
        </w:rPr>
        <w:t>보호</w:t>
      </w:r>
      <w:r w:rsidRPr="00FF4E9E">
        <w:rPr>
          <w:rFonts w:ascii="Pretendard Light" w:eastAsia="Pretendard Light" w:hAnsi="Pretendard Light" w:cs="Microsoft GothicNeo"/>
          <w:color w:val="000000"/>
        </w:rPr>
        <w:t>시설·보육원·센터</w:t>
      </w:r>
      <w:r w:rsidR="009C2110" w:rsidRPr="00FF4E9E">
        <w:rPr>
          <w:rFonts w:ascii="Pretendard Light" w:eastAsia="Pretendard Light" w:hAnsi="Pretendard Light" w:cs="Microsoft GothicNeo"/>
          <w:color w:val="000000"/>
        </w:rPr>
        <w:t>, 자립지원기관</w:t>
      </w:r>
      <w:r w:rsidRPr="00FF4E9E">
        <w:rPr>
          <w:rFonts w:ascii="Pretendard Light" w:eastAsia="Pretendard Light" w:hAnsi="Pretendard Light" w:cs="Microsoft GothicNeo"/>
          <w:color w:val="000000"/>
        </w:rPr>
        <w:t>]</w:t>
      </w:r>
      <w:r w:rsidRPr="00FF4E9E">
        <w:rPr>
          <w:rFonts w:ascii="Pretendard Light" w:eastAsia="Pretendard Light" w:hAnsi="Pretendard Light" w:cs="Microsoft GothicNeo"/>
          <w:color w:val="000000"/>
        </w:rPr>
        <w:br/>
        <w:t xml:space="preserve"> - 배포물: A3 포스터 + A5 전단지</w:t>
      </w:r>
      <w:r w:rsidRPr="00FF4E9E">
        <w:rPr>
          <w:rFonts w:ascii="Pretendard Light" w:eastAsia="Pretendard Light" w:hAnsi="Pretendard Light" w:cs="Microsoft GothicNeo"/>
          <w:color w:val="000000"/>
        </w:rPr>
        <w:br/>
        <w:t xml:space="preserve"> - 구성: 프로그램명</w:t>
      </w:r>
      <w:r w:rsidR="009C2110" w:rsidRPr="00FF4E9E">
        <w:rPr>
          <w:rFonts w:ascii="Pretendard Light" w:eastAsia="Pretendard Light" w:hAnsi="Pretendard Light" w:cs="Microsoft GothicNeo"/>
          <w:color w:val="000000"/>
        </w:rPr>
        <w:t xml:space="preserve"> </w:t>
      </w:r>
      <w:r w:rsidRPr="00FF4E9E">
        <w:rPr>
          <w:rFonts w:ascii="Pretendard Light" w:eastAsia="Pretendard Light" w:hAnsi="Pretendard Light" w:cs="Microsoft GothicNeo"/>
          <w:color w:val="000000"/>
        </w:rPr>
        <w:t>·</w:t>
      </w:r>
      <w:r w:rsidR="009C2110" w:rsidRPr="00FF4E9E">
        <w:rPr>
          <w:rFonts w:ascii="Pretendard Light" w:eastAsia="Pretendard Light" w:hAnsi="Pretendard Light" w:cs="Microsoft GothicNeo"/>
          <w:color w:val="000000"/>
        </w:rPr>
        <w:t xml:space="preserve"> </w:t>
      </w:r>
      <w:r w:rsidRPr="00FF4E9E">
        <w:rPr>
          <w:rFonts w:ascii="Pretendard Light" w:eastAsia="Pretendard Light" w:hAnsi="Pretendard Light" w:cs="Microsoft GothicNeo"/>
          <w:color w:val="000000"/>
        </w:rPr>
        <w:t>혜택</w:t>
      </w:r>
      <w:r w:rsidR="009C2110" w:rsidRPr="00FF4E9E">
        <w:rPr>
          <w:rFonts w:ascii="Pretendard Light" w:eastAsia="Pretendard Light" w:hAnsi="Pretendard Light" w:cs="Microsoft GothicNeo"/>
          <w:color w:val="000000"/>
        </w:rPr>
        <w:t xml:space="preserve"> </w:t>
      </w:r>
      <w:r w:rsidRPr="00FF4E9E">
        <w:rPr>
          <w:rFonts w:ascii="Pretendard Light" w:eastAsia="Pretendard Light" w:hAnsi="Pretendard Light" w:cs="Microsoft GothicNeo"/>
          <w:color w:val="000000"/>
        </w:rPr>
        <w:t>·</w:t>
      </w:r>
      <w:r w:rsidR="009C2110" w:rsidRPr="00FF4E9E">
        <w:rPr>
          <w:rFonts w:ascii="Pretendard Light" w:eastAsia="Pretendard Light" w:hAnsi="Pretendard Light" w:cs="Microsoft GothicNeo"/>
          <w:color w:val="000000"/>
        </w:rPr>
        <w:t xml:space="preserve"> </w:t>
      </w:r>
      <w:r w:rsidRPr="00FF4E9E">
        <w:rPr>
          <w:rFonts w:ascii="Pretendard Light" w:eastAsia="Pretendard Light" w:hAnsi="Pretendard Light" w:cs="Microsoft GothicNeo"/>
          <w:color w:val="000000"/>
        </w:rPr>
        <w:t>QR코드</w:t>
      </w:r>
      <w:r w:rsidRPr="00FF4E9E">
        <w:rPr>
          <w:rFonts w:ascii="Pretendard Light" w:eastAsia="Pretendard Light" w:hAnsi="Pretendard Light" w:cs="Microsoft GothicNeo"/>
          <w:color w:val="000000"/>
        </w:rPr>
        <w:br/>
        <w:t xml:space="preserve"> - 배포 방법: 기관 방문, 설명 후 부착 요청</w:t>
      </w:r>
    </w:p>
    <w:p w14:paraId="558B4C4C" w14:textId="57682261" w:rsidR="00EB6E4F" w:rsidRPr="006825A6" w:rsidRDefault="001A1C0C" w:rsidP="00B274C8">
      <w:pPr>
        <w:spacing w:before="240" w:after="240"/>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[학교]</w:t>
      </w:r>
      <w:r w:rsidRPr="00FF4E9E">
        <w:rPr>
          <w:rFonts w:ascii="Pretendard Light" w:eastAsia="Pretendard Light" w:hAnsi="Pretendard Light" w:cs="Microsoft GothicNeo"/>
          <w:color w:val="000000"/>
        </w:rPr>
        <w:br/>
        <w:t xml:space="preserve"> - 홍보 위치: </w:t>
      </w:r>
      <w:r w:rsidR="009C2110" w:rsidRPr="00FF4E9E">
        <w:rPr>
          <w:rFonts w:ascii="Pretendard Light" w:eastAsia="Pretendard Light" w:hAnsi="Pretendard Light" w:cs="Microsoft GothicNeo"/>
          <w:color w:val="000000"/>
        </w:rPr>
        <w:t xml:space="preserve">대전 내 대학교 및 고등학교 </w:t>
      </w:r>
      <w:r w:rsidRPr="00FF4E9E">
        <w:rPr>
          <w:rFonts w:ascii="Pretendard Light" w:eastAsia="Pretendard Light" w:hAnsi="Pretendard Light" w:cs="Microsoft GothicNeo"/>
          <w:color w:val="000000"/>
        </w:rPr>
        <w:t>학생회관, 상담센터 게시판</w:t>
      </w:r>
      <w:r w:rsidRPr="00FF4E9E">
        <w:rPr>
          <w:rFonts w:ascii="Pretendard Light" w:eastAsia="Pretendard Light" w:hAnsi="Pretendard Light" w:cs="Microsoft GothicNeo"/>
          <w:color w:val="000000"/>
        </w:rPr>
        <w:br/>
        <w:t xml:space="preserve"> - 협력 요청: 담임·상담교사·진로부서</w:t>
      </w:r>
    </w:p>
    <w:p w14:paraId="7B3592A2" w14:textId="77777777" w:rsidR="00DB5690" w:rsidRDefault="00DB5690" w:rsidP="00B274C8">
      <w:pPr>
        <w:spacing w:before="240" w:after="240"/>
        <w:rPr>
          <w:rFonts w:ascii="Pretendard Light" w:eastAsia="Pretendard Light" w:hAnsi="Pretendard Light" w:cs="Microsoft GothicNeo"/>
          <w:color w:val="000000"/>
        </w:rPr>
      </w:pPr>
    </w:p>
    <w:p w14:paraId="398FC5BA" w14:textId="77777777" w:rsidR="00DB5690" w:rsidRDefault="00DB5690" w:rsidP="00B274C8">
      <w:pPr>
        <w:spacing w:before="240" w:after="240"/>
        <w:rPr>
          <w:rFonts w:ascii="Pretendard Light" w:eastAsia="Pretendard Light" w:hAnsi="Pretendard Light" w:cs="Microsoft GothicNeo"/>
          <w:color w:val="000000"/>
        </w:rPr>
      </w:pPr>
    </w:p>
    <w:p w14:paraId="56710727" w14:textId="77777777" w:rsidR="00DB5690" w:rsidRDefault="00DB5690" w:rsidP="00B274C8">
      <w:pPr>
        <w:spacing w:before="240" w:after="240"/>
        <w:rPr>
          <w:rFonts w:ascii="Pretendard Light" w:eastAsia="Pretendard Light" w:hAnsi="Pretendard Light" w:cs="Microsoft GothicNeo"/>
          <w:color w:val="000000"/>
        </w:rPr>
      </w:pPr>
    </w:p>
    <w:p w14:paraId="3FF9B53D" w14:textId="77777777" w:rsidR="00DB5690" w:rsidRDefault="00DB5690" w:rsidP="00B274C8">
      <w:pPr>
        <w:spacing w:before="240" w:after="240"/>
        <w:rPr>
          <w:rFonts w:ascii="Pretendard Light" w:eastAsia="Pretendard Light" w:hAnsi="Pretendard Light" w:cs="Microsoft GothicNeo"/>
          <w:color w:val="000000"/>
        </w:rPr>
      </w:pPr>
    </w:p>
    <w:p w14:paraId="1BD01800" w14:textId="492C34FD" w:rsidR="001A1C0C" w:rsidRPr="00FF4E9E" w:rsidRDefault="001A1C0C" w:rsidP="00B274C8">
      <w:pPr>
        <w:spacing w:before="240" w:after="240"/>
        <w:rPr>
          <w:rFonts w:ascii="Pretendard Light" w:eastAsia="Pretendard Light" w:hAnsi="Pretendard Light" w:cs="Microsoft GothicNeo"/>
        </w:rPr>
      </w:pPr>
      <w:r w:rsidRPr="00FF4E9E">
        <w:rPr>
          <w:rFonts w:ascii="Pretendard Light" w:eastAsia="Pretendard Light" w:hAnsi="Pretendard Light" w:cs="Microsoft GothicNeo"/>
          <w:color w:val="000000"/>
        </w:rPr>
        <w:lastRenderedPageBreak/>
        <w:t>&lt;홍보 일정&gt;</w:t>
      </w:r>
    </w:p>
    <w:tbl>
      <w:tblPr>
        <w:tblW w:w="0" w:type="auto"/>
        <w:tblCellMar>
          <w:top w:w="15" w:type="dxa"/>
          <w:left w:w="15" w:type="dxa"/>
          <w:bottom w:w="15" w:type="dxa"/>
          <w:right w:w="15" w:type="dxa"/>
        </w:tblCellMar>
        <w:tblLook w:val="04A0" w:firstRow="1" w:lastRow="0" w:firstColumn="1" w:lastColumn="0" w:noHBand="0" w:noVBand="1"/>
      </w:tblPr>
      <w:tblGrid>
        <w:gridCol w:w="1238"/>
        <w:gridCol w:w="2400"/>
        <w:gridCol w:w="3438"/>
        <w:gridCol w:w="1933"/>
      </w:tblGrid>
      <w:tr w:rsidR="001A1C0C" w:rsidRPr="00FF4E9E" w14:paraId="52D1897E" w14:textId="77777777" w:rsidTr="00227F03">
        <w:trPr>
          <w:trHeight w:val="375"/>
        </w:trPr>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hideMark/>
          </w:tcPr>
          <w:p w14:paraId="19357718"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구분</w:t>
            </w: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hideMark/>
          </w:tcPr>
          <w:p w14:paraId="332684F3"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홍보 방법</w:t>
            </w: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hideMark/>
          </w:tcPr>
          <w:p w14:paraId="67C71EB7"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세부 내용</w:t>
            </w: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hideMark/>
          </w:tcPr>
          <w:p w14:paraId="5CF23469"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시기</w:t>
            </w:r>
          </w:p>
        </w:tc>
      </w:tr>
      <w:tr w:rsidR="001A1C0C" w:rsidRPr="00FF4E9E" w14:paraId="4ED70CEF" w14:textId="77777777" w:rsidTr="00227F03">
        <w:trPr>
          <w:trHeight w:val="1104"/>
        </w:trPr>
        <w:tc>
          <w:tcPr>
            <w:tcW w:w="0" w:type="auto"/>
            <w:vMerge w:val="restart"/>
            <w:tcBorders>
              <w:top w:val="single" w:sz="8" w:space="0" w:color="000000"/>
              <w:left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4B948F73" w14:textId="77777777" w:rsidR="001A1C0C" w:rsidRPr="00FF4E9E" w:rsidRDefault="001A1C0C" w:rsidP="00B274C8">
            <w:pPr>
              <w:spacing w:before="240"/>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온라인 홍보</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D4FFF1A"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SNS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0FA577F" w14:textId="3B8D747F"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프로그램 페이지(신청링크 포함) </w:t>
            </w:r>
            <w:r w:rsidR="00227F03"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개설 및 쇼츠·릴스 등 짧은 영상 매체 게시 및 홍보</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EFB6ED1"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1개월 전 ~ 모집 마감</w:t>
            </w:r>
          </w:p>
        </w:tc>
      </w:tr>
      <w:tr w:rsidR="001A1C0C" w:rsidRPr="00FF4E9E" w14:paraId="6F7D7F77" w14:textId="77777777" w:rsidTr="00227F03">
        <w:trPr>
          <w:trHeight w:val="885"/>
        </w:trPr>
        <w:tc>
          <w:tcPr>
            <w:tcW w:w="0" w:type="auto"/>
            <w:vMerge/>
            <w:tcBorders>
              <w:left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2B1811D4"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570C629"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유튜브</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26EEC0F"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1~2분 내외 자립체험 브이로그·멘토 인터뷰 영상</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462DB22"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3주 전 ~ 모집 1주 전</w:t>
            </w:r>
          </w:p>
        </w:tc>
      </w:tr>
      <w:tr w:rsidR="001A1C0C" w:rsidRPr="00FF4E9E" w14:paraId="01DC9878" w14:textId="77777777" w:rsidTr="00227F03">
        <w:trPr>
          <w:trHeight w:val="840"/>
        </w:trPr>
        <w:tc>
          <w:tcPr>
            <w:tcW w:w="0" w:type="auto"/>
            <w:vMerge/>
            <w:tcBorders>
              <w:left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3C8FE973"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7FBA5EF"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블로그</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C19B4C5" w14:textId="563EA003"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대외활동 서포터즈 모집 통한 </w:t>
            </w:r>
            <w:r w:rsidR="00227F03"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후기·홍보 게시</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1388F41"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3주 전 ~ 모집 마감</w:t>
            </w:r>
          </w:p>
        </w:tc>
      </w:tr>
      <w:tr w:rsidR="001A1C0C" w:rsidRPr="00FF4E9E" w14:paraId="2E674D26" w14:textId="77777777" w:rsidTr="00227F03">
        <w:trPr>
          <w:trHeight w:val="750"/>
        </w:trPr>
        <w:tc>
          <w:tcPr>
            <w:tcW w:w="0" w:type="auto"/>
            <w:vMerge/>
            <w:tcBorders>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06D1DDA2"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C303F82"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포털·기관 홈페이지</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2013CC7"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카드뉴스, 홍보 포스터, FAQ 게시</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48571B1"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1개월 전 ~ 모집 마감</w:t>
            </w:r>
          </w:p>
        </w:tc>
      </w:tr>
      <w:tr w:rsidR="001A1C0C" w:rsidRPr="00FF4E9E" w14:paraId="54B16ECF" w14:textId="77777777" w:rsidTr="00227F03">
        <w:trPr>
          <w:trHeight w:val="975"/>
        </w:trPr>
        <w:tc>
          <w:tcPr>
            <w:tcW w:w="0" w:type="auto"/>
            <w:vMerge w:val="restart"/>
            <w:tcBorders>
              <w:top w:val="single" w:sz="8" w:space="0" w:color="000000"/>
              <w:left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4C0766F9" w14:textId="77777777" w:rsidR="001A1C0C" w:rsidRPr="00FF4E9E" w:rsidRDefault="001A1C0C" w:rsidP="00B274C8">
            <w:pPr>
              <w:spacing w:before="240"/>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오프라인 홍보</w:t>
            </w:r>
          </w:p>
          <w:p w14:paraId="530632D3"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FD8B6B9"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아동양육시설·보육원·센터</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27E6AA87"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교육 내용·활동 포스터 및 전단지 배포</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728D648"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2주 전</w:t>
            </w:r>
          </w:p>
        </w:tc>
      </w:tr>
      <w:tr w:rsidR="001A1C0C" w:rsidRPr="00FF4E9E" w14:paraId="402BA33B" w14:textId="77777777" w:rsidTr="00227F03">
        <w:trPr>
          <w:trHeight w:val="660"/>
        </w:trPr>
        <w:tc>
          <w:tcPr>
            <w:tcW w:w="0" w:type="auto"/>
            <w:vMerge/>
            <w:tcBorders>
              <w:left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35F4CF32"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BBD7C65"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학교</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F59F040"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게시판 및 학생회관 내 포스터</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3862C4FB"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2주 전</w:t>
            </w:r>
          </w:p>
        </w:tc>
      </w:tr>
      <w:tr w:rsidR="001A1C0C" w:rsidRPr="00FF4E9E" w14:paraId="31EA834A" w14:textId="77777777" w:rsidTr="00227F03">
        <w:trPr>
          <w:trHeight w:val="660"/>
        </w:trPr>
        <w:tc>
          <w:tcPr>
            <w:tcW w:w="0" w:type="auto"/>
            <w:vMerge/>
            <w:tcBorders>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6521E44D" w14:textId="77777777" w:rsidR="001A1C0C" w:rsidRPr="00FF4E9E" w:rsidRDefault="001A1C0C" w:rsidP="00B274C8">
            <w:pPr>
              <w:spacing w:before="240"/>
              <w:jc w:val="both"/>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0403DF4"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기타</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B95ADA2"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설명회 개최, 교육 포럼 부스 운영</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832DA38"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모집 2~3주 전</w:t>
            </w:r>
          </w:p>
        </w:tc>
      </w:tr>
      <w:tr w:rsidR="001A1C0C" w:rsidRPr="00FF4E9E" w14:paraId="0A96F9D0" w14:textId="77777777" w:rsidTr="00227F03">
        <w:trPr>
          <w:trHeight w:val="1116"/>
        </w:trPr>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0" w:type="dxa"/>
              <w:left w:w="100" w:type="dxa"/>
              <w:bottom w:w="0" w:type="dxa"/>
              <w:right w:w="100" w:type="dxa"/>
            </w:tcMar>
            <w:vAlign w:val="center"/>
            <w:hideMark/>
          </w:tcPr>
          <w:p w14:paraId="0CBB8BC5" w14:textId="77777777" w:rsidR="001A1C0C" w:rsidRPr="00FF4E9E" w:rsidRDefault="001A1C0C" w:rsidP="00B274C8">
            <w:pPr>
              <w:spacing w:before="240"/>
              <w:jc w:val="both"/>
              <w:rPr>
                <w:rFonts w:ascii="Pretendard Light" w:eastAsia="Pretendard Light" w:hAnsi="Pretendard Light" w:cs="Microsoft GothicNeo"/>
              </w:rPr>
            </w:pPr>
            <w:r w:rsidRPr="00FF4E9E">
              <w:rPr>
                <w:rFonts w:ascii="Pretendard Light" w:eastAsia="Pretendard Light" w:hAnsi="Pretendard Light" w:cs="Microsoft GothicNeo"/>
                <w:color w:val="000000"/>
              </w:rPr>
              <w:t>기관 설명회</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1EDCEE6"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보호기관 종사자 대상</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6B270839"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소개·참여방법·효과 공유</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53735529" w14:textId="77777777" w:rsidR="001A1C0C" w:rsidRPr="00FF4E9E" w:rsidRDefault="001A1C0C" w:rsidP="00B274C8">
            <w:pPr>
              <w:spacing w:before="240"/>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시작 2~3개월 전</w:t>
            </w:r>
          </w:p>
        </w:tc>
      </w:tr>
    </w:tbl>
    <w:p w14:paraId="537476F1" w14:textId="77777777" w:rsidR="00DB5690" w:rsidRDefault="00DB5690" w:rsidP="000F0312">
      <w:pPr>
        <w:rPr>
          <w:rFonts w:ascii="Pretendard Light" w:eastAsia="Pretendard Light" w:hAnsi="Pretendard Light" w:cs="Microsoft GothicNeo"/>
          <w:b/>
          <w:bCs/>
          <w:color w:val="000000"/>
        </w:rPr>
      </w:pPr>
    </w:p>
    <w:p w14:paraId="4EBBF0DE" w14:textId="77777777" w:rsidR="00DB5690" w:rsidRDefault="00DB5690" w:rsidP="000F0312">
      <w:pPr>
        <w:rPr>
          <w:rFonts w:ascii="Pretendard Light" w:eastAsia="Pretendard Light" w:hAnsi="Pretendard Light" w:cs="Microsoft GothicNeo"/>
          <w:b/>
          <w:bCs/>
          <w:color w:val="000000"/>
        </w:rPr>
      </w:pPr>
    </w:p>
    <w:p w14:paraId="74D785CC" w14:textId="77777777" w:rsidR="00DB5690" w:rsidRDefault="00DB5690" w:rsidP="000F0312">
      <w:pPr>
        <w:rPr>
          <w:rFonts w:ascii="Pretendard Light" w:eastAsia="Pretendard Light" w:hAnsi="Pretendard Light" w:cs="Microsoft GothicNeo"/>
          <w:b/>
          <w:bCs/>
          <w:color w:val="000000"/>
        </w:rPr>
      </w:pPr>
    </w:p>
    <w:p w14:paraId="02A8D7CA" w14:textId="77777777" w:rsidR="00DB5690" w:rsidRDefault="00DB5690" w:rsidP="000F0312">
      <w:pPr>
        <w:rPr>
          <w:rFonts w:ascii="Pretendard Light" w:eastAsia="Pretendard Light" w:hAnsi="Pretendard Light" w:cs="Microsoft GothicNeo"/>
          <w:b/>
          <w:bCs/>
          <w:color w:val="000000"/>
        </w:rPr>
      </w:pPr>
    </w:p>
    <w:p w14:paraId="7E5EEDB1" w14:textId="77777777" w:rsidR="00DB5690" w:rsidRDefault="00DB5690" w:rsidP="000F0312">
      <w:pPr>
        <w:rPr>
          <w:rFonts w:ascii="Pretendard Light" w:eastAsia="Pretendard Light" w:hAnsi="Pretendard Light" w:cs="Microsoft GothicNeo"/>
          <w:b/>
          <w:bCs/>
          <w:color w:val="000000"/>
        </w:rPr>
      </w:pPr>
    </w:p>
    <w:p w14:paraId="757C79A5" w14:textId="77777777" w:rsidR="00DB5690" w:rsidRDefault="00DB5690" w:rsidP="000F0312">
      <w:pPr>
        <w:rPr>
          <w:rFonts w:ascii="Pretendard Light" w:eastAsia="Pretendard Light" w:hAnsi="Pretendard Light" w:cs="Microsoft GothicNeo"/>
          <w:b/>
          <w:bCs/>
          <w:color w:val="000000"/>
        </w:rPr>
      </w:pPr>
    </w:p>
    <w:p w14:paraId="7984B204" w14:textId="77777777" w:rsidR="00DB5690" w:rsidRDefault="00DB5690" w:rsidP="000F0312">
      <w:pPr>
        <w:rPr>
          <w:rFonts w:ascii="Pretendard Light" w:eastAsia="Pretendard Light" w:hAnsi="Pretendard Light" w:cs="Microsoft GothicNeo"/>
          <w:b/>
          <w:bCs/>
          <w:color w:val="000000"/>
        </w:rPr>
      </w:pPr>
    </w:p>
    <w:p w14:paraId="1EE29E56" w14:textId="77777777" w:rsidR="00DB5690" w:rsidRDefault="00DB5690" w:rsidP="000F0312">
      <w:pPr>
        <w:rPr>
          <w:rFonts w:ascii="Pretendard Light" w:eastAsia="Pretendard Light" w:hAnsi="Pretendard Light" w:cs="Microsoft GothicNeo"/>
          <w:b/>
          <w:bCs/>
          <w:color w:val="000000"/>
        </w:rPr>
      </w:pPr>
    </w:p>
    <w:p w14:paraId="30297212" w14:textId="77777777" w:rsidR="00DB5690" w:rsidRDefault="00DB5690" w:rsidP="000F0312">
      <w:pPr>
        <w:rPr>
          <w:rFonts w:ascii="Pretendard Light" w:eastAsia="Pretendard Light" w:hAnsi="Pretendard Light" w:cs="Microsoft GothicNeo"/>
          <w:b/>
          <w:bCs/>
          <w:color w:val="000000"/>
        </w:rPr>
      </w:pPr>
    </w:p>
    <w:p w14:paraId="321BE881" w14:textId="77777777" w:rsidR="00DB5690" w:rsidRDefault="00DB5690" w:rsidP="000F0312">
      <w:pPr>
        <w:rPr>
          <w:rFonts w:ascii="Pretendard Light" w:eastAsia="Pretendard Light" w:hAnsi="Pretendard Light" w:cs="Microsoft GothicNeo"/>
          <w:b/>
          <w:bCs/>
          <w:color w:val="000000"/>
        </w:rPr>
      </w:pPr>
    </w:p>
    <w:p w14:paraId="4955D618" w14:textId="4109DACE" w:rsidR="000F0312" w:rsidRPr="000F0312" w:rsidRDefault="000F0312" w:rsidP="000F0312">
      <w:pPr>
        <w:rPr>
          <w:rFonts w:ascii="Pretendard Light" w:eastAsia="Pretendard Light" w:hAnsi="Pretendard Light" w:cs="Microsoft GothicNeo"/>
          <w:color w:val="000000"/>
        </w:rPr>
      </w:pPr>
      <w:r w:rsidRPr="000F0312">
        <w:rPr>
          <w:rFonts w:ascii="Pretendard Light" w:eastAsia="Pretendard Light" w:hAnsi="Pretendard Light" w:cs="Microsoft GothicNeo"/>
          <w:b/>
          <w:bCs/>
          <w:color w:val="000000"/>
        </w:rPr>
        <w:lastRenderedPageBreak/>
        <w:t>(3</w:t>
      </w:r>
      <w:r>
        <w:rPr>
          <w:rFonts w:ascii="Pretendard Light" w:eastAsia="Pretendard Light" w:hAnsi="Pretendard Light" w:cs="Microsoft GothicNeo"/>
          <w:b/>
          <w:bCs/>
          <w:color w:val="000000"/>
        </w:rPr>
        <w:t xml:space="preserve">) </w:t>
      </w:r>
      <w:r w:rsidR="001A1C0C" w:rsidRPr="000F0312">
        <w:rPr>
          <w:rFonts w:ascii="Pretendard Light" w:eastAsia="Pretendard Light" w:hAnsi="Pretendard Light" w:cs="Microsoft GothicNeo"/>
          <w:b/>
          <w:bCs/>
          <w:color w:val="000000"/>
        </w:rPr>
        <w:t>기관 대상 프로그램 운영 설명회</w:t>
      </w:r>
      <w:r w:rsidR="001A1C0C" w:rsidRPr="000F0312">
        <w:rPr>
          <w:rFonts w:ascii="Pretendard Light" w:eastAsia="Pretendard Light" w:hAnsi="Pretendard Light" w:cs="Microsoft GothicNeo"/>
          <w:color w:val="000000"/>
        </w:rPr>
        <w:br/>
        <w:t>- 목적: 보호기관 종사자의 프로그램 이해 및 협조</w:t>
      </w:r>
      <w:r w:rsidR="001A1C0C" w:rsidRPr="000F0312">
        <w:rPr>
          <w:rFonts w:ascii="Pretendard Light" w:eastAsia="Pretendard Light" w:hAnsi="Pretendard Light" w:cs="Microsoft GothicNeo"/>
          <w:color w:val="000000"/>
        </w:rPr>
        <w:br/>
        <w:t>- 진행시기: 프로그램 진행 2-3개월 전</w:t>
      </w:r>
      <w:r w:rsidR="001A1C0C" w:rsidRPr="000F0312">
        <w:rPr>
          <w:rFonts w:ascii="Pretendard Light" w:eastAsia="Pretendard Light" w:hAnsi="Pretendard Light" w:cs="Microsoft GothicNeo"/>
          <w:color w:val="000000"/>
        </w:rPr>
        <w:br/>
        <w:t>- 방식: 대면(60분)</w:t>
      </w:r>
      <w:r w:rsidR="001A1C0C" w:rsidRPr="000F0312">
        <w:rPr>
          <w:rFonts w:ascii="Pretendard Light" w:eastAsia="Pretendard Light" w:hAnsi="Pretendard Light" w:cs="Microsoft GothicNeo"/>
          <w:color w:val="000000"/>
        </w:rPr>
        <w:br/>
        <w:t>- 장소: 희망디딤돌 대전센터, 연계 보육원</w:t>
      </w:r>
      <w:r w:rsidR="001A1C0C" w:rsidRPr="000F0312">
        <w:rPr>
          <w:rFonts w:ascii="Pretendard Light" w:eastAsia="Pretendard Light" w:hAnsi="Pretendard Light" w:cs="Microsoft GothicNeo"/>
          <w:color w:val="000000"/>
        </w:rPr>
        <w:br/>
        <w:t>- 대상: 보육시설 관계자, 교사, 위탁부모 등</w:t>
      </w:r>
    </w:p>
    <w:p w14:paraId="43075058" w14:textId="43920A46" w:rsidR="00EB6E4F" w:rsidRPr="00EB6E4F" w:rsidRDefault="001A1C0C" w:rsidP="00EB6E4F">
      <w:r w:rsidRPr="000F0312">
        <w:br/>
        <w:t>- 설명회 구성안</w:t>
      </w:r>
    </w:p>
    <w:tbl>
      <w:tblPr>
        <w:tblW w:w="0" w:type="auto"/>
        <w:tblCellMar>
          <w:top w:w="15" w:type="dxa"/>
          <w:left w:w="15" w:type="dxa"/>
          <w:bottom w:w="15" w:type="dxa"/>
          <w:right w:w="15" w:type="dxa"/>
        </w:tblCellMar>
        <w:tblLook w:val="04A0" w:firstRow="1" w:lastRow="0" w:firstColumn="1" w:lastColumn="0" w:noHBand="0" w:noVBand="1"/>
      </w:tblPr>
      <w:tblGrid>
        <w:gridCol w:w="1536"/>
        <w:gridCol w:w="2024"/>
        <w:gridCol w:w="4801"/>
        <w:gridCol w:w="648"/>
      </w:tblGrid>
      <w:tr w:rsidR="001A1C0C" w:rsidRPr="00FF4E9E" w14:paraId="4AB05CCF" w14:textId="77777777" w:rsidTr="00EB6E4F">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71AA5F97"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단계</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3022197F"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진행 내용</w:t>
            </w:r>
          </w:p>
        </w:tc>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hideMark/>
          </w:tcPr>
          <w:p w14:paraId="2738D782"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b/>
                <w:bCs/>
                <w:color w:val="000000"/>
              </w:rPr>
              <w:t>시간</w:t>
            </w:r>
          </w:p>
        </w:tc>
      </w:tr>
      <w:tr w:rsidR="001A1C0C" w:rsidRPr="00FF4E9E" w14:paraId="4554BEA8" w14:textId="77777777" w:rsidTr="00EB6E4F">
        <w:trPr>
          <w:trHeight w:val="4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6AE54F15"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인사 및 오리엔테이션</w:t>
            </w:r>
            <w:r w:rsidRPr="00FF4E9E">
              <w:rPr>
                <w:rFonts w:ascii="Pretendard Light" w:eastAsia="Pretendard Light" w:hAnsi="Pretendard Light" w:cs="Calibri"/>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17C951"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진행자/프로그램 간단소개 및 설명회 목적 안내</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3B7D9A" w14:textId="4A3122CC" w:rsidR="000F0312" w:rsidRDefault="001A1C0C" w:rsidP="00EB6E4F">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 xml:space="preserve">“네스텝(NeStep) 프로그램은 보호시설 퇴소 예정인 자립준비청년이 실제 생활에서 필요한 경제지식 및 기술을 종합적으로 학습하고 경험할 수 있도록 설계된 실습 중심 프로그램입니다. </w:t>
            </w:r>
          </w:p>
          <w:p w14:paraId="7D932FD1" w14:textId="659D3D09" w:rsidR="001A1C0C" w:rsidRDefault="001A1C0C" w:rsidP="00EB6E4F">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학습한 경제 이론을 기반으로, 주거 계약 시뮬레이션, 금융 상품 활용, 예산 관리 등 배운 이론적 내용을 현실에 바로 적용 가능한 활동을 제공합니다. 이를 통해 참가자들은 자산관리 능력, 문제해결력, 사회적 네트워크 형성, 자기효능감 등 자립에 필요한 핵심 역량을 강화할 수 있습니다.</w:t>
            </w:r>
          </w:p>
          <w:p w14:paraId="3CA4B377" w14:textId="77777777" w:rsidR="000F0312" w:rsidRPr="00FF4E9E" w:rsidRDefault="000F0312" w:rsidP="00EB6E4F">
            <w:pPr>
              <w:rPr>
                <w:rFonts w:ascii="Pretendard Light" w:eastAsia="Pretendard Light" w:hAnsi="Pretendard Light" w:cs="Microsoft GothicNeo"/>
              </w:rPr>
            </w:pPr>
          </w:p>
          <w:p w14:paraId="129E6DD3"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u w:val="single"/>
              </w:rPr>
              <w:t>오늘 설명회에서는 이 프로그램의 구성과 진행 방식, 학습자들이 얻게 될 효과를 구체적으로 소개해 드리겠습니다.”</w:t>
            </w:r>
          </w:p>
          <w:p w14:paraId="62E7E5BB" w14:textId="77777777" w:rsidR="001A1C0C" w:rsidRPr="00FF4E9E" w:rsidRDefault="001A1C0C" w:rsidP="00EB6E4F">
            <w:pPr>
              <w:rPr>
                <w:rFonts w:ascii="Pretendard Light" w:eastAsia="Pretendard Light" w:hAnsi="Pretendard Light" w:cs="Microsoft GothicNe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52BF8"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5분</w:t>
            </w:r>
          </w:p>
        </w:tc>
      </w:tr>
      <w:tr w:rsidR="001A1C0C" w:rsidRPr="00FF4E9E" w14:paraId="7C0834A4"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5F230CB8"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ABD8F1"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참석자 간단 아이스브레이킹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AE7730"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짧은 질문</w:t>
            </w:r>
            <w:r w:rsidRPr="00FF4E9E">
              <w:rPr>
                <w:rFonts w:ascii="Pretendard Light" w:eastAsia="Pretendard Light" w:hAnsi="Pretendard Light" w:cs="Calibri"/>
                <w:color w:val="000000"/>
              </w:rPr>
              <w:t> </w:t>
            </w:r>
          </w:p>
          <w:p w14:paraId="1D1F138D"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Ex. 여러분이 생각하는 자립은 무엇인가요?</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DDB05" w14:textId="77777777" w:rsidR="001A1C0C" w:rsidRPr="00FF4E9E" w:rsidRDefault="001A1C0C" w:rsidP="00B274C8">
            <w:pPr>
              <w:rPr>
                <w:rFonts w:ascii="Pretendard Light" w:eastAsia="Pretendard Light" w:hAnsi="Pretendard Light" w:cs="Microsoft GothicNeo"/>
              </w:rPr>
            </w:pPr>
          </w:p>
        </w:tc>
      </w:tr>
      <w:tr w:rsidR="001A1C0C" w:rsidRPr="00FF4E9E" w14:paraId="3F7769F9" w14:textId="77777777" w:rsidTr="00EB6E4F">
        <w:trPr>
          <w:trHeight w:val="4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61D87202"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자립 준비가 필요한 이유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AAF70" w14:textId="557EE94C"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보호시설 자립준비청년의 현실 소개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F4A17A" w14:textId="77777777" w:rsidR="00EB6E4F" w:rsidRDefault="001A1C0C" w:rsidP="00EB6E4F">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 설문, 그래프 등 시각자료 제시</w:t>
            </w:r>
            <w:r w:rsidRPr="00FF4E9E">
              <w:rPr>
                <w:rFonts w:ascii="Pretendard Light" w:eastAsia="Pretendard Light" w:hAnsi="Pretendard Light" w:cs="Microsoft GothicNeo"/>
                <w:color w:val="000000"/>
              </w:rPr>
              <w:br/>
              <w:t xml:space="preserve">- 만 18세 이후 보호 종료 </w:t>
            </w:r>
          </w:p>
          <w:p w14:paraId="14492711" w14:textId="18427FE5" w:rsidR="001A1C0C" w:rsidRPr="000F0312" w:rsidRDefault="001A1C0C" w:rsidP="00EB6E4F">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 갑작스러운 경제적·주거적 독립</w:t>
            </w:r>
            <w:r w:rsidRPr="00FF4E9E">
              <w:rPr>
                <w:rFonts w:ascii="Pretendard Light" w:eastAsia="Pretendard Light" w:hAnsi="Pretendard Light" w:cs="Microsoft GothicNeo"/>
                <w:color w:val="000000"/>
              </w:rPr>
              <w:br/>
              <w:t>- 경제적 어려움: 41% 기초생활수급자, 자산</w:t>
            </w:r>
            <w:r w:rsidR="000F0312">
              <w:rPr>
                <w:rFonts w:ascii="Pretendard Light" w:eastAsia="Pretendard Light" w:hAnsi="Pretendard Light" w:cs="Microsoft GothicNeo" w:hint="eastAsia"/>
                <w:color w:val="000000"/>
              </w:rPr>
              <w:t xml:space="preserve"> </w:t>
            </w:r>
            <w:r w:rsidRPr="00FF4E9E">
              <w:rPr>
                <w:rFonts w:ascii="Pretendard Light" w:eastAsia="Pretendard Light" w:hAnsi="Pretendard Light" w:cs="Microsoft GothicNeo"/>
                <w:color w:val="000000"/>
              </w:rPr>
              <w:t>관리 지식 부족, 초기 정착금·수당의 비효율적 사용</w:t>
            </w:r>
            <w:r w:rsidRPr="00FF4E9E">
              <w:rPr>
                <w:rFonts w:ascii="Pretendard Light" w:eastAsia="Pretendard Light" w:hAnsi="Pretendard Light" w:cs="Microsoft GothicNeo"/>
                <w:color w:val="000000"/>
              </w:rPr>
              <w:br/>
              <w:t>- 심리·사회적 문제: 고립, 불안, 자살충동, 비자발적 범죄가담 사례</w:t>
            </w:r>
            <w:r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lastRenderedPageBreak/>
              <w:t>- 정책 사각지대: 부처별 지원 불균형, 청소년기부터의 체계적 자립 로드맵 부재</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C86AC"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lastRenderedPageBreak/>
              <w:t>15분</w:t>
            </w:r>
          </w:p>
        </w:tc>
      </w:tr>
      <w:tr w:rsidR="001A1C0C" w:rsidRPr="00FF4E9E" w14:paraId="6724DC52"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6329481A"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BFF4B2"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자립에서 경제교육의 중요성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B360A"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주거·생활비·소득 관리 능력 부족이 장기적 자립 실패의 주요 원인</w:t>
            </w:r>
            <w:r w:rsidRPr="00FF4E9E">
              <w:rPr>
                <w:rFonts w:ascii="Pretendard Light" w:eastAsia="Pretendard Light" w:hAnsi="Pretendard Light" w:cs="Microsoft GothicNeo"/>
                <w:color w:val="000000"/>
              </w:rPr>
              <w:br/>
              <w:t>- 시기별 수준별 맞춤 실습형 경제교육 필요</w:t>
            </w:r>
            <w:r w:rsidRPr="00FF4E9E">
              <w:rPr>
                <w:rFonts w:ascii="Pretendard Light" w:eastAsia="Pretendard Light" w:hAnsi="Pretendard Light" w:cs="Microsoft GothicNeo"/>
                <w:color w:val="000000"/>
              </w:rPr>
              <w:br/>
              <w:t>- 경제적 자립 = 단순 생계 유지가 아닌 안정적 소득 활동 + 합리적 소비 + 장·단기 재무 계획 수립</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F5149F" w14:textId="77777777" w:rsidR="001A1C0C" w:rsidRPr="00FF4E9E" w:rsidRDefault="001A1C0C" w:rsidP="00B274C8">
            <w:pPr>
              <w:rPr>
                <w:rFonts w:ascii="Pretendard Light" w:eastAsia="Pretendard Light" w:hAnsi="Pretendard Light" w:cs="Microsoft GothicNeo"/>
              </w:rPr>
            </w:pPr>
          </w:p>
        </w:tc>
      </w:tr>
      <w:tr w:rsidR="001A1C0C" w:rsidRPr="00FF4E9E" w14:paraId="7B367F24"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0C251759"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D77D8"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자립 선배 인터뷰 영상 시청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B4A05"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실제 경험담: 보호시설에서 자립한 이후 실제자산관리, 주거 준비, 사회관계 형성 과정에서 겪은 어려움과 극복 스토리</w:t>
            </w:r>
            <w:r w:rsidRPr="00FF4E9E">
              <w:rPr>
                <w:rFonts w:ascii="Pretendard Light" w:eastAsia="Pretendard Light" w:hAnsi="Pretendard Light" w:cs="Microsoft GothicNeo"/>
                <w:color w:val="000000"/>
              </w:rPr>
              <w:br/>
              <w:t>- 시청 후 짧은 감상 나누기</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88396A1" w14:textId="77777777" w:rsidR="001A1C0C" w:rsidRPr="00FF4E9E" w:rsidRDefault="001A1C0C" w:rsidP="00B274C8">
            <w:pPr>
              <w:rPr>
                <w:rFonts w:ascii="Pretendard Light" w:eastAsia="Pretendard Light" w:hAnsi="Pretendard Light" w:cs="Microsoft GothicNeo"/>
              </w:rPr>
            </w:pPr>
          </w:p>
        </w:tc>
      </w:tr>
      <w:tr w:rsidR="001A1C0C" w:rsidRPr="00FF4E9E" w14:paraId="602398F5" w14:textId="77777777" w:rsidTr="00EB6E4F">
        <w:trPr>
          <w:trHeight w:val="4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74B8946A"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NeStep 프로그램 소개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22AEF3"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목적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9E97A4"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공교육에서 배우는 이론적 지식을 보충 및 보완하고 실제 생활에 연결</w:t>
            </w:r>
            <w:r w:rsidRPr="00FF4E9E">
              <w:rPr>
                <w:rFonts w:ascii="Pretendard Light" w:eastAsia="Pretendard Light" w:hAnsi="Pretendard Light" w:cs="Microsoft GothicNeo"/>
                <w:color w:val="000000"/>
              </w:rPr>
              <w:br/>
              <w:t>- 자립에 필요한 경제 지식 및 생활기술 강화</w:t>
            </w:r>
          </w:p>
          <w:p w14:paraId="002C2F9F"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참여자의 자율성과 자기주도적 계획 수립 능력 배양</w:t>
            </w:r>
          </w:p>
          <w:p w14:paraId="3A2B8D5A" w14:textId="77777777" w:rsidR="001A1C0C" w:rsidRPr="00FF4E9E" w:rsidRDefault="001A1C0C" w:rsidP="00EB6E4F">
            <w:pPr>
              <w:rPr>
                <w:rFonts w:ascii="Pretendard Light" w:eastAsia="Pretendard Light" w:hAnsi="Pretendard Light" w:cs="Microsoft GothicNeo"/>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A7E14"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20분</w:t>
            </w:r>
          </w:p>
        </w:tc>
      </w:tr>
      <w:tr w:rsidR="001A1C0C" w:rsidRPr="00FF4E9E" w14:paraId="55C6A6AC"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50AFEB16"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DA7D0B"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구성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BBE80" w14:textId="383389F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프로그램 시설소개, 인적/물적 자원 소개</w:t>
            </w:r>
            <w:r w:rsidRPr="00FF4E9E">
              <w:rPr>
                <w:rFonts w:ascii="Pretendard Light" w:eastAsia="Pretendard Light" w:hAnsi="Pretendard Light" w:cs="Microsoft GothicNeo"/>
                <w:color w:val="000000"/>
              </w:rPr>
              <w:br/>
              <w:t>- 1차시~</w:t>
            </w:r>
            <w:r w:rsidR="009C2110" w:rsidRPr="00FF4E9E">
              <w:rPr>
                <w:rFonts w:ascii="Pretendard Light" w:eastAsia="Pretendard Light" w:hAnsi="Pretendard Light" w:cs="Microsoft GothicNeo"/>
                <w:color w:val="000000"/>
              </w:rPr>
              <w:t>6</w:t>
            </w:r>
            <w:r w:rsidRPr="00FF4E9E">
              <w:rPr>
                <w:rFonts w:ascii="Pretendard Light" w:eastAsia="Pretendard Light" w:hAnsi="Pretendard Light" w:cs="Microsoft GothicNeo"/>
                <w:color w:val="000000"/>
              </w:rPr>
              <w:t>차시 차시주제 및 학습내용 제시</w:t>
            </w:r>
            <w:r w:rsidRPr="00FF4E9E">
              <w:rPr>
                <w:rFonts w:ascii="Pretendard Light" w:eastAsia="Pretendard Light" w:hAnsi="Pretendard Light" w:cs="Microsoft GothicNeo"/>
                <w:color w:val="000000"/>
              </w:rPr>
              <w:br/>
              <w:t>- 차시별 주제를 선정한 이유와 응용학습과의 연계성 및 교육효과 설명</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BC8147C" w14:textId="77777777" w:rsidR="001A1C0C" w:rsidRPr="00FF4E9E" w:rsidRDefault="001A1C0C" w:rsidP="00B274C8">
            <w:pPr>
              <w:rPr>
                <w:rFonts w:ascii="Pretendard Light" w:eastAsia="Pretendard Light" w:hAnsi="Pretendard Light" w:cs="Microsoft GothicNeo"/>
              </w:rPr>
            </w:pPr>
          </w:p>
        </w:tc>
      </w:tr>
      <w:tr w:rsidR="001A1C0C" w:rsidRPr="00FF4E9E" w14:paraId="51DBAB68"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40F4F538"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702BEE"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일정·참여 방법</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200FC"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일정: 7월 첫째 주~8월 중순 매주 토요일 - 여름방학 기간 약 6주에 걸쳐 한 주당 2시간 30분씩 운영</w:t>
            </w:r>
            <w:r w:rsidRPr="00FF4E9E">
              <w:rPr>
                <w:rFonts w:ascii="Pretendard Light" w:eastAsia="Pretendard Light" w:hAnsi="Pretendard Light" w:cs="Microsoft GothicNeo"/>
                <w:color w:val="000000"/>
              </w:rPr>
              <w:br/>
              <w:t>- 신청: 연계 자립지원관/시설 소개 및 해당기관에서의 신청 방법, 온라인/오프라인 접수 방법</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FC8DDF" w14:textId="77777777" w:rsidR="001A1C0C" w:rsidRPr="00FF4E9E" w:rsidRDefault="001A1C0C" w:rsidP="00B274C8">
            <w:pPr>
              <w:rPr>
                <w:rFonts w:ascii="Pretendard Light" w:eastAsia="Pretendard Light" w:hAnsi="Pretendard Light" w:cs="Microsoft GothicNeo"/>
              </w:rPr>
            </w:pPr>
          </w:p>
        </w:tc>
      </w:tr>
      <w:tr w:rsidR="001A1C0C" w:rsidRPr="00FF4E9E" w14:paraId="3B0CB3C2" w14:textId="77777777" w:rsidTr="00EB6E4F">
        <w:trPr>
          <w:trHeight w:val="4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734B974F"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NeStep의 차이점 및 효과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F8AC6F"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공교육과의 비교</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FBE62F" w14:textId="50FBC1B9"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공교육: 기초적인 경제이론, 실습·경험 부족</w:t>
            </w:r>
            <w:r w:rsidRPr="00FF4E9E">
              <w:rPr>
                <w:rFonts w:ascii="Pretendard Light" w:eastAsia="Pretendard Light" w:hAnsi="Pretendard Light" w:cs="Microsoft GothicNeo"/>
                <w:color w:val="000000"/>
              </w:rPr>
              <w:br/>
              <w:t>- NeStep</w:t>
            </w:r>
            <w:r w:rsidRPr="00FF4E9E">
              <w:rPr>
                <w:rFonts w:ascii="Pretendard Light" w:eastAsia="Pretendard Light" w:hAnsi="Pretendard Light" w:cs="Microsoft GothicNeo"/>
                <w:color w:val="000000"/>
              </w:rPr>
              <w:br/>
              <w:t>① 공교육에서 제시되는 기초적인 경제지식을 보충</w:t>
            </w:r>
            <w:r w:rsidR="00EB6E4F">
              <w:rPr>
                <w:rFonts w:ascii="Pretendard Light" w:eastAsia="Pretendard Light" w:hAnsi="Pretendard Light" w:cs="Microsoft GothicNeo" w:hint="eastAsia"/>
                <w:color w:val="000000"/>
              </w:rPr>
              <w:t>,</w:t>
            </w:r>
            <w:r w:rsidR="006825A6">
              <w:rPr>
                <w:rFonts w:ascii="Pretendard Light" w:eastAsia="Pretendard Light" w:hAnsi="Pretendard Light" w:cs="Microsoft GothicNeo" w:hint="eastAsia"/>
                <w:color w:val="000000"/>
              </w:rPr>
              <w:t xml:space="preserve"> </w:t>
            </w:r>
            <w:r w:rsidRPr="00FF4E9E">
              <w:rPr>
                <w:rFonts w:ascii="Pretendard Light" w:eastAsia="Pretendard Light" w:hAnsi="Pretendard Light" w:cs="Microsoft GothicNeo"/>
                <w:color w:val="000000"/>
              </w:rPr>
              <w:t>보완</w:t>
            </w:r>
            <w:r w:rsidRPr="00FF4E9E">
              <w:rPr>
                <w:rFonts w:ascii="Pretendard Light" w:eastAsia="Pretendard Light" w:hAnsi="Pretendard Light" w:cs="Microsoft GothicNeo"/>
                <w:color w:val="000000"/>
              </w:rPr>
              <w:br/>
              <w:t>② 체험·활동, 상황 맞춤형 개별 지도를 통해 이론적 지식을 현실 상황에 적용</w:t>
            </w:r>
          </w:p>
          <w:p w14:paraId="1DBA53F8" w14:textId="3793E171"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③ 이론-실습-멘토링-네트워킹의 통합</w:t>
            </w:r>
            <w:r w:rsidR="00EB6E4F">
              <w:rPr>
                <w:rFonts w:ascii="Pretendard Light" w:eastAsia="Pretendard Light" w:hAnsi="Pretendard Light" w:cs="Microsoft GothicNeo" w:hint="eastAsia"/>
                <w:color w:val="000000"/>
              </w:rPr>
              <w:t>적</w:t>
            </w:r>
            <w:r w:rsidRPr="00FF4E9E">
              <w:rPr>
                <w:rFonts w:ascii="Pretendard Light" w:eastAsia="Pretendard Light" w:hAnsi="Pretendard Light" w:cs="Microsoft GothicNeo"/>
                <w:color w:val="000000"/>
              </w:rPr>
              <w:t xml:space="preserve"> 학습 구조</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42218"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10분</w:t>
            </w:r>
          </w:p>
        </w:tc>
      </w:tr>
      <w:tr w:rsidR="001A1C0C" w:rsidRPr="00FF4E9E" w14:paraId="06F78B04" w14:textId="77777777" w:rsidTr="00EB6E4F">
        <w:trPr>
          <w:trHeight w:val="400"/>
        </w:trPr>
        <w:tc>
          <w:tcPr>
            <w:tcW w:w="0" w:type="auto"/>
            <w:vMerge/>
            <w:tcBorders>
              <w:top w:val="single" w:sz="8" w:space="0" w:color="000000"/>
              <w:left w:val="single" w:sz="8" w:space="0" w:color="000000"/>
              <w:bottom w:val="single" w:sz="8" w:space="0" w:color="000000"/>
              <w:right w:val="single" w:sz="8" w:space="0" w:color="000000"/>
            </w:tcBorders>
            <w:shd w:val="clear" w:color="auto" w:fill="EAF1DD" w:themeFill="accent3" w:themeFillTint="33"/>
            <w:vAlign w:val="center"/>
            <w:hideMark/>
          </w:tcPr>
          <w:p w14:paraId="7158E66D" w14:textId="77777777" w:rsidR="001A1C0C" w:rsidRPr="00FF4E9E" w:rsidRDefault="001A1C0C" w:rsidP="00EB6E4F">
            <w:pPr>
              <w:rPr>
                <w:rFonts w:ascii="Pretendard Light" w:eastAsia="Pretendard Light" w:hAnsi="Pretendard Light" w:cs="Microsoft GothicNeo"/>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CD257"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프로그램 효과 및 대상자 실제 후기 (1기 이후 설명회)</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6E3F6E"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만족도 조사 결과 안내</w:t>
            </w:r>
            <w:r w:rsidRPr="00FF4E9E">
              <w:rPr>
                <w:rFonts w:ascii="Pretendard Light" w:eastAsia="Pretendard Light" w:hAnsi="Pretendard Light" w:cs="Microsoft GothicNeo"/>
                <w:color w:val="000000"/>
              </w:rPr>
              <w:br/>
              <w:t>- 사후관리를 통한 효과성 검증</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842120" w14:textId="77777777" w:rsidR="001A1C0C" w:rsidRPr="00FF4E9E" w:rsidRDefault="001A1C0C" w:rsidP="00B274C8">
            <w:pPr>
              <w:rPr>
                <w:rFonts w:ascii="Pretendard Light" w:eastAsia="Pretendard Light" w:hAnsi="Pretendard Light" w:cs="Microsoft GothicNeo"/>
              </w:rPr>
            </w:pPr>
          </w:p>
        </w:tc>
      </w:tr>
      <w:tr w:rsidR="001A1C0C" w:rsidRPr="00FF4E9E" w14:paraId="4AC6F375" w14:textId="77777777" w:rsidTr="00EB6E4F">
        <w:trPr>
          <w:trHeight w:val="400"/>
        </w:trPr>
        <w:tc>
          <w:tcPr>
            <w:tcW w:w="0" w:type="auto"/>
            <w:tcBorders>
              <w:top w:val="single" w:sz="8" w:space="0" w:color="000000"/>
              <w:left w:val="single" w:sz="8" w:space="0" w:color="000000"/>
              <w:bottom w:val="single" w:sz="8" w:space="0" w:color="000000"/>
              <w:right w:val="single" w:sz="8" w:space="0" w:color="000000"/>
            </w:tcBorders>
            <w:shd w:val="clear" w:color="auto" w:fill="EAF1DD" w:themeFill="accent3" w:themeFillTint="33"/>
            <w:tcMar>
              <w:top w:w="100" w:type="dxa"/>
              <w:left w:w="100" w:type="dxa"/>
              <w:bottom w:w="100" w:type="dxa"/>
              <w:right w:w="100" w:type="dxa"/>
            </w:tcMar>
            <w:vAlign w:val="center"/>
            <w:hideMark/>
          </w:tcPr>
          <w:p w14:paraId="619CC961"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질의응답</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67F87"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참석자 질문 수렴 및 답변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B75075" w14:textId="77777777" w:rsidR="001A1C0C" w:rsidRPr="00FF4E9E" w:rsidRDefault="001A1C0C" w:rsidP="00EB6E4F">
            <w:pPr>
              <w:rPr>
                <w:rFonts w:ascii="Pretendard Light" w:eastAsia="Pretendard Light" w:hAnsi="Pretendard Light" w:cs="Microsoft GothicNeo"/>
              </w:rPr>
            </w:pPr>
            <w:r w:rsidRPr="00FF4E9E">
              <w:rPr>
                <w:rFonts w:ascii="Pretendard Light" w:eastAsia="Pretendard Light" w:hAnsi="Pretendard Light" w:cs="Microsoft GothicNeo"/>
                <w:color w:val="000000"/>
              </w:rPr>
              <w:t>- 질의응답 종료 직후 홍보키트, 신청서 현장 접수 부스 운영</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6805C"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5분</w:t>
            </w:r>
          </w:p>
        </w:tc>
      </w:tr>
    </w:tbl>
    <w:p w14:paraId="4D76A585" w14:textId="77777777" w:rsidR="001A1C0C" w:rsidRPr="00FF4E9E" w:rsidRDefault="001A1C0C" w:rsidP="00B274C8">
      <w:pPr>
        <w:rPr>
          <w:rFonts w:ascii="Pretendard Light" w:eastAsia="Pretendard Light" w:hAnsi="Pretendard Light" w:cs="Microsoft GothicNeo"/>
          <w:color w:val="000000"/>
        </w:rPr>
      </w:pPr>
    </w:p>
    <w:p w14:paraId="5BB8CD3C" w14:textId="4901E319" w:rsidR="001A1C0C" w:rsidRPr="00DB5690" w:rsidRDefault="001A1C0C" w:rsidP="00B274C8">
      <w:pPr>
        <w:rPr>
          <w:rFonts w:ascii="Pretendard Light" w:eastAsia="Pretendard Light" w:hAnsi="Pretendard Light" w:cs="Microsoft GothicNeo"/>
          <w:b/>
          <w:bCs/>
          <w:color w:val="000000"/>
        </w:rPr>
      </w:pPr>
      <w:r w:rsidRPr="00FF4E9E">
        <w:rPr>
          <w:rFonts w:ascii="Pretendard Light" w:eastAsia="Pretendard Light" w:hAnsi="Pretendard Light" w:cs="Microsoft GothicNeo"/>
          <w:b/>
          <w:bCs/>
          <w:color w:val="000000"/>
        </w:rPr>
        <w:t>(4) 자립준비청년 대상 홍보 키트 제작</w:t>
      </w:r>
    </w:p>
    <w:p w14:paraId="5BA6628B" w14:textId="588DC738"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목적: 자립준비청년들의 학습 참여 유도</w:t>
      </w:r>
      <w:r w:rsidRPr="00FF4E9E">
        <w:rPr>
          <w:rFonts w:ascii="Pretendard Light" w:eastAsia="Pretendard Light" w:hAnsi="Pretendard Light" w:cs="Microsoft GothicNeo"/>
          <w:color w:val="000000"/>
        </w:rPr>
        <w:br/>
        <w:t>- 배포 시기: 참가자 모집 기간</w:t>
      </w:r>
      <w:r w:rsidRPr="00FF4E9E">
        <w:rPr>
          <w:rFonts w:ascii="Pretendard Light" w:eastAsia="Pretendard Light" w:hAnsi="Pretendard Light" w:cs="Microsoft GothicNeo"/>
          <w:color w:val="000000"/>
        </w:rPr>
        <w:br/>
        <w:t>- 방식: 희망디딤돌 대전센터, 연계 보육원 등에 배포</w:t>
      </w:r>
      <w:r w:rsidRPr="00FF4E9E">
        <w:rPr>
          <w:rFonts w:ascii="Pretendard Light" w:eastAsia="Pretendard Light" w:hAnsi="Pretendard Light" w:cs="Microsoft GothicNeo"/>
          <w:color w:val="000000"/>
        </w:rPr>
        <w:br/>
        <w:t>- 제품: 미니 수기 가계부, 네스텝</w:t>
      </w:r>
      <w:r w:rsidR="0072506E"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 xml:space="preserve"> 제작 스티커</w:t>
      </w:r>
      <w:r w:rsidRPr="00FF4E9E">
        <w:rPr>
          <w:rFonts w:ascii="Pretendard Light" w:eastAsia="Pretendard Light" w:hAnsi="Pretendard Light" w:cs="Microsoft GothicNeo"/>
          <w:color w:val="000000"/>
        </w:rPr>
        <w:br/>
        <w:t>- 기대 효과: 자립준비청년들이 가계부와 가계부에 사용할 수 있는 네스텝</w:t>
      </w:r>
      <w:r w:rsidR="0072506E"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 xml:space="preserve"> 제작 스티커를 통해 경제 관념에 대한 관심을 갖고, 프로그램에 적극적으로 참여할 수 있도록 한다.</w:t>
      </w:r>
    </w:p>
    <w:p w14:paraId="191F4FFB"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rPr>
        <w:br w:type="page"/>
      </w:r>
    </w:p>
    <w:p w14:paraId="614C0FB9" w14:textId="77777777" w:rsidR="001A1C0C" w:rsidRPr="000F0312" w:rsidRDefault="001A1C0C" w:rsidP="00B274C8">
      <w:pPr>
        <w:rPr>
          <w:rFonts w:ascii="Pretendard Medium" w:eastAsia="Pretendard Medium" w:hAnsi="Pretendard Medium" w:cs="Microsoft GothicNeo"/>
        </w:rPr>
      </w:pPr>
      <w:r w:rsidRPr="000F0312">
        <w:rPr>
          <w:rFonts w:ascii="Pretendard Medium" w:eastAsia="Pretendard Medium" w:hAnsi="Pretendard Medium" w:cs="Microsoft GothicNeo"/>
          <w:b/>
          <w:bCs/>
          <w:color w:val="000000"/>
          <w:sz w:val="24"/>
          <w:szCs w:val="24"/>
        </w:rPr>
        <w:lastRenderedPageBreak/>
        <w:t>8. 프로그램 실현 방안</w:t>
      </w:r>
    </w:p>
    <w:p w14:paraId="3E04073F" w14:textId="77777777" w:rsidR="001A1C0C" w:rsidRPr="00FF4E9E" w:rsidRDefault="001A1C0C" w:rsidP="00B274C8">
      <w:pPr>
        <w:rPr>
          <w:rFonts w:ascii="Pretendard Light" w:eastAsia="Pretendard Light" w:hAnsi="Pretendard Light" w:cs="Microsoft GothicNeo"/>
        </w:rPr>
      </w:pPr>
    </w:p>
    <w:p w14:paraId="3B96C9F6" w14:textId="77777777" w:rsidR="001A1C0C" w:rsidRPr="000F0312" w:rsidRDefault="001A1C0C" w:rsidP="00B274C8">
      <w:pPr>
        <w:rPr>
          <w:rFonts w:ascii="Pretendard Light" w:eastAsia="Pretendard Light" w:hAnsi="Pretendard Light" w:cs="Microsoft GothicNeo"/>
          <w:sz w:val="24"/>
          <w:szCs w:val="24"/>
        </w:rPr>
      </w:pPr>
      <w:r w:rsidRPr="000F0312">
        <w:rPr>
          <w:rFonts w:ascii="Pretendard Light" w:eastAsia="Pretendard Light" w:hAnsi="Pretendard Light" w:cs="Microsoft GothicNeo"/>
          <w:b/>
          <w:bCs/>
          <w:color w:val="000000"/>
          <w:sz w:val="24"/>
          <w:szCs w:val="24"/>
        </w:rPr>
        <w:t>1) 제안 기업 및 단체</w:t>
      </w:r>
    </w:p>
    <w:p w14:paraId="22CEC68C"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(1) 삼성 희망디딤돌 대전센터</w:t>
      </w:r>
    </w:p>
    <w:p w14:paraId="230E3FA4" w14:textId="50490FEE" w:rsidR="00BE12BD" w:rsidRPr="00FF4E9E"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t>삼성 희망디딤돌 대전센터는 삼성전자의 사회공헌활동의 일환으로 설립된 전국 단위 자립지원 네트워크 기관으로, 보호 종료 청년이 사회에 안정적으로 정착할 수 있도록 다양한 통합 지원 서비스를 제공하고 있다.</w:t>
      </w:r>
    </w:p>
    <w:p w14:paraId="0D997875" w14:textId="789E674F" w:rsidR="00BE12BD" w:rsidRPr="00FF4E9E"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br/>
        <w:t>기관은 ‘정서적 지지와 실질적 역량 강화’를 핵심 가치로 두고 있으며</w:t>
      </w:r>
      <w:r w:rsidR="009C2110" w:rsidRPr="00FF4E9E">
        <w:rPr>
          <w:rFonts w:ascii="Pretendard Light" w:eastAsia="Pretendard Light" w:hAnsi="Pretendard Light" w:cs="Microsoft GothicNeo"/>
          <w:color w:val="000000"/>
        </w:rPr>
        <w:t>, 자립준비청년</w:t>
      </w:r>
      <w:r w:rsidRPr="00FF4E9E">
        <w:rPr>
          <w:rFonts w:ascii="Pretendard Light" w:eastAsia="Pretendard Light" w:hAnsi="Pretendard Light" w:cs="Microsoft GothicNeo"/>
          <w:color w:val="000000"/>
        </w:rPr>
        <w:t>들이 스스로의 삶을 주도할 수 있도록 금융·경제 교육, 직무 기반 역량 강화, 생활기술 교육, 멘토링 프로그램 등을 운영하고 있다. 특히 삼성 임직원 멘토들이 참여하는 진로 및 심리상담, 자격증 연계형 직무교육, 디지털 콘텐츠 제작, 반려동물 미용, 제과제빵 등 실무 중심 프로그램이 정기적으로 제공된다.</w:t>
      </w:r>
      <w:r w:rsidRPr="00FF4E9E">
        <w:rPr>
          <w:rFonts w:ascii="Pretendard Light" w:eastAsia="Pretendard Light" w:hAnsi="Pretendard Light" w:cs="Microsoft GothicNeo"/>
          <w:color w:val="000000"/>
        </w:rPr>
        <w:br/>
        <w:t>이 외에도 교육비 전액 지원, 교육수당 지급, 직무 실습 연계 등 실질적인 자립 기반 형성을 위한 다층적 지원 구조를 갖추고 있으며, 2024년 기준 누적 12,000여 명 이상의 청년이 참여한 바 있다.</w:t>
      </w:r>
    </w:p>
    <w:p w14:paraId="71A3BD13" w14:textId="74AC35D1" w:rsidR="001A1C0C" w:rsidRPr="00FF4E9E"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br/>
        <w:t>대전센터는 이러한 전국 단위 희망디딤돌 체계 내 거점 역할을 하며, 지역 청소년들의 접근성과 활용도를 높이기 위한 교통 편의성과 교육 인프라를 함께 갖추고 있다. 본 기관은 실천 중심 프로그램을 안정적으로 운영한 경험이 풍부하며, 본 프로그램의 목표와 교육적 방향성과 운영 방식에서 높은 연계 가능성을 지닌다.</w:t>
      </w:r>
    </w:p>
    <w:p w14:paraId="4AB1D6FC" w14:textId="77777777" w:rsidR="00E92171" w:rsidRPr="00FF4E9E" w:rsidRDefault="00E92171" w:rsidP="00B274C8">
      <w:pPr>
        <w:rPr>
          <w:rFonts w:ascii="Pretendard Light" w:eastAsia="Pretendard Light" w:hAnsi="Pretendard Light" w:cs="Microsoft GothicNeo"/>
        </w:rPr>
      </w:pPr>
    </w:p>
    <w:p w14:paraId="31998866" w14:textId="77777777" w:rsidR="001A1C0C" w:rsidRPr="00FF4E9E" w:rsidRDefault="001A1C0C" w:rsidP="00B274C8">
      <w:pPr>
        <w:rPr>
          <w:rFonts w:ascii="Pretendard Light" w:eastAsia="Pretendard Light" w:hAnsi="Pretendard Light" w:cs="Microsoft GothicNeo"/>
          <w:b/>
          <w:bCs/>
        </w:rPr>
      </w:pPr>
      <w:r w:rsidRPr="00FF4E9E">
        <w:rPr>
          <w:rFonts w:ascii="Pretendard Light" w:eastAsia="Pretendard Light" w:hAnsi="Pretendard Light" w:cs="Microsoft GothicNeo"/>
          <w:b/>
          <w:bCs/>
          <w:color w:val="000000"/>
        </w:rPr>
        <w:t>(2) 주요 사업</w:t>
      </w:r>
    </w:p>
    <w:tbl>
      <w:tblPr>
        <w:tblW w:w="0" w:type="auto"/>
        <w:tblCellMar>
          <w:top w:w="15" w:type="dxa"/>
          <w:left w:w="15" w:type="dxa"/>
          <w:bottom w:w="15" w:type="dxa"/>
          <w:right w:w="15" w:type="dxa"/>
        </w:tblCellMar>
        <w:tblLook w:val="04A0" w:firstRow="1" w:lastRow="0" w:firstColumn="1" w:lastColumn="0" w:noHBand="0" w:noVBand="1"/>
      </w:tblPr>
      <w:tblGrid>
        <w:gridCol w:w="1702"/>
        <w:gridCol w:w="6511"/>
      </w:tblGrid>
      <w:tr w:rsidR="001A1C0C" w:rsidRPr="00FF4E9E" w14:paraId="3F63990D" w14:textId="77777777" w:rsidTr="009F5FA5">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hideMark/>
          </w:tcPr>
          <w:p w14:paraId="6A128CB1"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사업</w:t>
            </w:r>
          </w:p>
        </w:tc>
        <w:tc>
          <w:tcPr>
            <w:tcW w:w="6511"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hideMark/>
          </w:tcPr>
          <w:p w14:paraId="64AC41C2"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내용</w:t>
            </w:r>
          </w:p>
        </w:tc>
      </w:tr>
      <w:tr w:rsidR="001A1C0C" w:rsidRPr="00FF4E9E" w14:paraId="04C2FCD8" w14:textId="77777777" w:rsidTr="009F5FA5">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vAlign w:val="center"/>
            <w:hideMark/>
          </w:tcPr>
          <w:p w14:paraId="6AF35EF0"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1인 1실 주거 지원</w:t>
            </w:r>
          </w:p>
        </w:tc>
        <w:tc>
          <w:tcPr>
            <w:tcW w:w="6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E0783" w14:textId="6EA490B2"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보호 종료 청소년에게 최장 2년간 1인 1실 독립형 주거 공간 제공으로 </w:t>
            </w:r>
            <w:r w:rsidR="00227F03"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안정적인 생활 기반 보장</w:t>
            </w:r>
          </w:p>
        </w:tc>
      </w:tr>
      <w:tr w:rsidR="001A1C0C" w:rsidRPr="00FF4E9E" w14:paraId="198431CC" w14:textId="77777777" w:rsidTr="009F5FA5">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vAlign w:val="center"/>
            <w:hideMark/>
          </w:tcPr>
          <w:p w14:paraId="476A8C30" w14:textId="77777777"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생활 및 </w:t>
            </w:r>
            <w:r w:rsidRPr="00FF4E9E">
              <w:rPr>
                <w:rFonts w:ascii="Pretendard Light" w:eastAsia="Pretendard Light" w:hAnsi="Pretendard Light" w:cs="Microsoft GothicNeo"/>
                <w:color w:val="000000"/>
              </w:rPr>
              <w:br/>
              <w:t>경제 자립 교육</w:t>
            </w:r>
          </w:p>
        </w:tc>
        <w:tc>
          <w:tcPr>
            <w:tcW w:w="6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0DD3C" w14:textId="3CBB0B12"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요리, 청소, 정리, 수납 등 기본 생활기술 교육과 금융 지식, </w:t>
            </w:r>
            <w:r w:rsidR="00227F03"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자산관리, 임대차 계약 등 경제적 역량 강화 교육 운영</w:t>
            </w:r>
          </w:p>
        </w:tc>
      </w:tr>
      <w:tr w:rsidR="001A1C0C" w:rsidRPr="00FF4E9E" w14:paraId="0CDDF55F" w14:textId="77777777" w:rsidTr="009F5FA5">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vAlign w:val="center"/>
            <w:hideMark/>
          </w:tcPr>
          <w:p w14:paraId="7F772144" w14:textId="0F58D810"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직무 및 </w:t>
            </w:r>
            <w:r w:rsidR="009F5FA5"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취업지원</w:t>
            </w:r>
            <w:r w:rsidRPr="00FF4E9E">
              <w:rPr>
                <w:rFonts w:ascii="Pretendard Light" w:eastAsia="Pretendard Light" w:hAnsi="Pretendard Light" w:cs="Microsoft GothicNeo"/>
                <w:color w:val="000000"/>
              </w:rPr>
              <w:br/>
              <w:t>프로그램</w:t>
            </w:r>
          </w:p>
        </w:tc>
        <w:tc>
          <w:tcPr>
            <w:tcW w:w="6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43CD2" w14:textId="53B05F8A"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전기설비, 공조냉동, 반려견 미용, 네일아트, 디지털 콘텐츠 디자인, </w:t>
            </w:r>
            <w:r w:rsidR="009F5FA5"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 xml:space="preserve">제과제빵 등 다양한 직무 교육과정 제공 및 자격증 취득 지원, </w:t>
            </w:r>
            <w:r w:rsidR="009F5FA5"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교육비 전액 및 교육수당 지급, 삼성 관계사 실습·인턴십·멘토링 연계</w:t>
            </w:r>
          </w:p>
        </w:tc>
      </w:tr>
      <w:tr w:rsidR="001A1C0C" w:rsidRPr="00FF4E9E" w14:paraId="7D162BF0" w14:textId="77777777" w:rsidTr="009F5FA5">
        <w:tc>
          <w:tcPr>
            <w:tcW w:w="0" w:type="auto"/>
            <w:tcBorders>
              <w:top w:val="single" w:sz="4" w:space="0" w:color="000000"/>
              <w:left w:val="single" w:sz="4" w:space="0" w:color="000000"/>
              <w:bottom w:val="single" w:sz="4" w:space="0" w:color="000000"/>
              <w:right w:val="single" w:sz="4" w:space="0" w:color="000000"/>
            </w:tcBorders>
            <w:shd w:val="clear" w:color="auto" w:fill="EAF1DD" w:themeFill="accent3" w:themeFillTint="33"/>
            <w:tcMar>
              <w:top w:w="0" w:type="dxa"/>
              <w:left w:w="108" w:type="dxa"/>
              <w:bottom w:w="0" w:type="dxa"/>
              <w:right w:w="108" w:type="dxa"/>
            </w:tcMar>
            <w:vAlign w:val="center"/>
            <w:hideMark/>
          </w:tcPr>
          <w:p w14:paraId="3A1AF004" w14:textId="77924BED"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멘토링 및 </w:t>
            </w:r>
            <w:r w:rsidR="009F5FA5"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정서</w:t>
            </w:r>
            <w:r w:rsidR="009F5FA5" w:rsidRPr="00FF4E9E">
              <w:rPr>
                <w:rFonts w:ascii="Pretendard Light" w:eastAsia="Pretendard Light" w:hAnsi="Pretendard Light" w:cs="Microsoft GothicNeo"/>
                <w:color w:val="000000"/>
              </w:rPr>
              <w:t xml:space="preserve"> </w:t>
            </w:r>
            <w:r w:rsidRPr="00FF4E9E">
              <w:rPr>
                <w:rFonts w:ascii="Pretendard Light" w:eastAsia="Pretendard Light" w:hAnsi="Pretendard Light" w:cs="Microsoft GothicNeo"/>
                <w:color w:val="000000"/>
              </w:rPr>
              <w:t>지원</w:t>
            </w:r>
          </w:p>
        </w:tc>
        <w:tc>
          <w:tcPr>
            <w:tcW w:w="6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68D44" w14:textId="3A4FF0BB" w:rsidR="001A1C0C" w:rsidRPr="00FF4E9E" w:rsidRDefault="001A1C0C" w:rsidP="00B274C8">
            <w:pPr>
              <w:rPr>
                <w:rFonts w:ascii="Pretendard Light" w:eastAsia="Pretendard Light" w:hAnsi="Pretendard Light" w:cs="Microsoft GothicNeo"/>
              </w:rPr>
            </w:pPr>
            <w:r w:rsidRPr="00FF4E9E">
              <w:rPr>
                <w:rFonts w:ascii="Pretendard Light" w:eastAsia="Pretendard Light" w:hAnsi="Pretendard Light" w:cs="Microsoft GothicNeo"/>
                <w:color w:val="000000"/>
              </w:rPr>
              <w:t xml:space="preserve">삼성 임직원 멘토들이 정서적 지지 및 진로·삶 방향 상담 제공, </w:t>
            </w:r>
            <w:r w:rsidR="00227F03" w:rsidRPr="00FF4E9E">
              <w:rPr>
                <w:rFonts w:ascii="Pretendard Light" w:eastAsia="Pretendard Light" w:hAnsi="Pretendard Light" w:cs="Microsoft GothicNeo"/>
                <w:color w:val="000000"/>
              </w:rPr>
              <w:br/>
            </w:r>
            <w:r w:rsidRPr="00FF4E9E">
              <w:rPr>
                <w:rFonts w:ascii="Pretendard Light" w:eastAsia="Pretendard Light" w:hAnsi="Pretendard Light" w:cs="Microsoft GothicNeo"/>
                <w:color w:val="000000"/>
              </w:rPr>
              <w:t>공익 코칭 자격 보유 전문가를 통한 심리상담 및 정서 지원</w:t>
            </w:r>
          </w:p>
        </w:tc>
      </w:tr>
    </w:tbl>
    <w:p w14:paraId="6F74F9E9" w14:textId="77777777" w:rsidR="000F0312" w:rsidRPr="00FF4E9E" w:rsidRDefault="000F0312" w:rsidP="00B274C8">
      <w:pPr>
        <w:rPr>
          <w:rFonts w:ascii="Pretendard Light" w:eastAsia="Pretendard Light" w:hAnsi="Pretendard Light" w:cs="Microsoft GothicNeo"/>
        </w:rPr>
      </w:pPr>
    </w:p>
    <w:p w14:paraId="673DE886" w14:textId="54487AB4" w:rsidR="001A1C0C" w:rsidRPr="000F0312" w:rsidRDefault="001A1C0C" w:rsidP="00B274C8">
      <w:pPr>
        <w:rPr>
          <w:rFonts w:ascii="Pretendard Light" w:eastAsia="Pretendard Light" w:hAnsi="Pretendard Light" w:cs="Microsoft GothicNeo"/>
          <w:sz w:val="24"/>
          <w:szCs w:val="24"/>
        </w:rPr>
      </w:pPr>
      <w:r w:rsidRPr="000F0312">
        <w:rPr>
          <w:rFonts w:ascii="Pretendard Light" w:eastAsia="Pretendard Light" w:hAnsi="Pretendard Light" w:cs="Microsoft GothicNeo"/>
          <w:b/>
          <w:bCs/>
          <w:color w:val="000000"/>
          <w:sz w:val="24"/>
          <w:szCs w:val="24"/>
        </w:rPr>
        <w:t>2) 선정 이유</w:t>
      </w:r>
    </w:p>
    <w:p w14:paraId="15C0BEAA" w14:textId="77777777" w:rsidR="00DB5690"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b/>
          <w:bCs/>
          <w:color w:val="000000"/>
        </w:rPr>
        <w:t>(1) 기관의 미션 및 비전과 프로그램 목적의 일치</w:t>
      </w:r>
      <w:r w:rsidRPr="00FF4E9E">
        <w:rPr>
          <w:rFonts w:ascii="Pretendard Light" w:eastAsia="Pretendard Light" w:hAnsi="Pretendard Light" w:cs="Microsoft GothicNeo"/>
          <w:color w:val="000000"/>
        </w:rPr>
        <w:br/>
        <w:t xml:space="preserve">‘네스텝(NeStep)’은 실생활 금융 중심의 자립 역량을 실질적으로 강화하는 것을 목적으로 하며 이는 희망디딤돌 대전센터의 ‘주도적 자립 실현’ 및 ‘체험형 자립교육’ 중심의 비전과 일치한다. </w:t>
      </w:r>
    </w:p>
    <w:p w14:paraId="4D0E5550" w14:textId="7C8BAEE0" w:rsidR="001A1C0C" w:rsidRPr="00FF4E9E"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color w:val="000000"/>
        </w:rPr>
        <w:lastRenderedPageBreak/>
        <w:t xml:space="preserve">또한 본 기관은 보호기관(아동양육시설, 공동생활가정, 가정위탁 등)을 떠난 청소년들이 만 18세 이후에도 최대 2년 동안 1인 1실 주거공간에서 체계적인 자립 통합 지원 서비스를 받을 수 있도록 하여 사회에 성공적으로 정착하는 자립형 인재로 성장할 수 있도록 지원하는 것을 목표로 한다. </w:t>
      </w:r>
      <w:r w:rsidRPr="00FF4E9E">
        <w:rPr>
          <w:rFonts w:ascii="Pretendard Light" w:eastAsia="Pretendard Light" w:hAnsi="Pretendard Light" w:cs="Microsoft GothicNeo"/>
          <w:color w:val="000000"/>
        </w:rPr>
        <w:br/>
        <w:t>이처럼 희망디딤돌 대전센터의 실천 기반 자립역량 교육과 자립준비청년들의 자립을 지원하는 목표는 네스텝</w:t>
      </w:r>
      <w:r w:rsidR="0072506E"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 xml:space="preserve"> 프로그램의 취지 및 방향성과 긴밀하게 맞물려 있다.</w:t>
      </w:r>
      <w:r w:rsidRPr="00FF4E9E">
        <w:rPr>
          <w:rFonts w:ascii="Pretendard Light" w:eastAsia="Pretendard Light" w:hAnsi="Pretendard Light" w:cs="Calibri"/>
          <w:color w:val="000000"/>
        </w:rPr>
        <w:t> </w:t>
      </w:r>
    </w:p>
    <w:p w14:paraId="1EF65430" w14:textId="77777777" w:rsidR="009C2110" w:rsidRPr="00FF4E9E" w:rsidRDefault="009C2110" w:rsidP="00B274C8">
      <w:pPr>
        <w:rPr>
          <w:rFonts w:ascii="Pretendard Light" w:eastAsia="Pretendard Light" w:hAnsi="Pretendard Light" w:cs="Microsoft GothicNeo"/>
        </w:rPr>
      </w:pPr>
    </w:p>
    <w:p w14:paraId="39EBC8D6" w14:textId="46F64DD4" w:rsidR="001A1C0C" w:rsidRPr="00FF4E9E" w:rsidRDefault="001A1C0C" w:rsidP="00B274C8">
      <w:pPr>
        <w:rPr>
          <w:rFonts w:ascii="Pretendard Light" w:eastAsia="Pretendard Light" w:hAnsi="Pretendard Light" w:cs="Microsoft GothicNeo"/>
          <w:color w:val="000000"/>
        </w:rPr>
      </w:pPr>
      <w:r w:rsidRPr="00FF4E9E">
        <w:rPr>
          <w:rFonts w:ascii="Pretendard Light" w:eastAsia="Pretendard Light" w:hAnsi="Pretendard Light" w:cs="Microsoft GothicNeo"/>
          <w:b/>
          <w:bCs/>
          <w:color w:val="000000"/>
        </w:rPr>
        <w:t>(2) 교육 인프라 및 공간의 활용 가능성</w:t>
      </w:r>
      <w:r w:rsidRPr="00FF4E9E">
        <w:rPr>
          <w:rFonts w:ascii="Pretendard Light" w:eastAsia="Pretendard Light" w:hAnsi="Pretendard Light" w:cs="Microsoft GothicNeo"/>
          <w:color w:val="000000"/>
        </w:rPr>
        <w:br/>
        <w:t>희망디딤돌 대전센터는 센터 내 상담실, 회의실, 공용공간 등 대면 교육에 적합한 시설을 이미 갖추고 있으며 실습형 보드게임, 모바일 애플리케이션, 학습지 등 혼합형 매체를 활용하는 네스텝</w:t>
      </w:r>
      <w:r w:rsidR="0072506E"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은 이러한 환경에서 효과적으로 운영될 수 있다.</w:t>
      </w:r>
      <w:r w:rsidRPr="00FF4E9E">
        <w:rPr>
          <w:rFonts w:ascii="Pretendard Light" w:eastAsia="Pretendard Light" w:hAnsi="Pretendard Light" w:cs="Microsoft GothicNeo"/>
          <w:color w:val="000000"/>
        </w:rPr>
        <w:br/>
        <w:t>또한 대전지하철 1호선 중구청역 앞에 위치하여 대전 전 지역 청소년의 접근성이 우수하다. 뿐만 아니라 대전역과도 가까운 거리에 위치하여 타지의 교육 프로그램 참여에 희망하는 청소년들의 접근성을 높일 수 있다.</w:t>
      </w:r>
    </w:p>
    <w:p w14:paraId="2733AA45" w14:textId="77777777" w:rsidR="00BE12BD" w:rsidRPr="00FF4E9E" w:rsidRDefault="00BE12BD" w:rsidP="00B274C8">
      <w:pPr>
        <w:rPr>
          <w:rFonts w:ascii="Pretendard Light" w:eastAsia="Pretendard Light" w:hAnsi="Pretendard Light" w:cs="Microsoft GothicNeo"/>
        </w:rPr>
      </w:pPr>
    </w:p>
    <w:p w14:paraId="25848D5D" w14:textId="3412CD9D" w:rsidR="001A1C0C" w:rsidRPr="000F0312" w:rsidRDefault="000F0312" w:rsidP="000F0312">
      <w:pPr>
        <w:rPr>
          <w:rFonts w:ascii="Pretendard Light" w:eastAsia="Pretendard Light" w:hAnsi="Pretendard Light" w:cs="Microsoft GothicNeo"/>
          <w:color w:val="000000"/>
        </w:rPr>
      </w:pPr>
      <w:r w:rsidRPr="000F0312">
        <w:rPr>
          <w:rFonts w:ascii="Pretendard Light" w:eastAsia="Pretendard Light" w:hAnsi="Pretendard Light" w:cs="Microsoft GothicNeo"/>
          <w:b/>
          <w:bCs/>
          <w:color w:val="000000"/>
        </w:rPr>
        <w:t>(3</w:t>
      </w:r>
      <w:r>
        <w:rPr>
          <w:rFonts w:ascii="Pretendard Light" w:eastAsia="Pretendard Light" w:hAnsi="Pretendard Light" w:cs="Microsoft GothicNeo"/>
          <w:b/>
          <w:bCs/>
          <w:color w:val="000000"/>
        </w:rPr>
        <w:t xml:space="preserve">) </w:t>
      </w:r>
      <w:r w:rsidR="001A1C0C" w:rsidRPr="000F0312">
        <w:rPr>
          <w:rFonts w:ascii="Pretendard Light" w:eastAsia="Pretendard Light" w:hAnsi="Pretendard Light" w:cs="Microsoft GothicNeo"/>
          <w:b/>
          <w:bCs/>
          <w:color w:val="000000"/>
        </w:rPr>
        <w:t>기존 프로그램과의 연계 및 보완 효과</w:t>
      </w:r>
      <w:r w:rsidR="001A1C0C" w:rsidRPr="000F0312">
        <w:rPr>
          <w:rFonts w:ascii="Pretendard Light" w:eastAsia="Pretendard Light" w:hAnsi="Pretendard Light" w:cs="Microsoft GothicNeo"/>
          <w:color w:val="000000"/>
        </w:rPr>
        <w:br/>
        <w:t>기존 자립교육(만나봐U), 자립체험(더하고싶어U), 주거지원(대전더U) 등과 연계하여 맞춤형 교육-체험-사후관리까지의 통합 운영 구조를 형성할 수 있다.</w:t>
      </w:r>
    </w:p>
    <w:p w14:paraId="3E039952" w14:textId="77777777" w:rsidR="000F0312" w:rsidRPr="000F0312" w:rsidRDefault="000F0312" w:rsidP="000F0312"/>
    <w:p w14:paraId="692FF788" w14:textId="7214A8F0" w:rsidR="001A1C0C" w:rsidRPr="00FF4E9E" w:rsidRDefault="001A1C0C" w:rsidP="00B274C8">
      <w:pPr>
        <w:rPr>
          <w:rFonts w:ascii="Pretendard Light" w:eastAsia="Pretendard Light" w:hAnsi="Pretendard Light" w:cs="Microsoft GothicNeo"/>
        </w:rPr>
      </w:pPr>
      <w:r w:rsidRPr="000F0312">
        <w:rPr>
          <w:rFonts w:ascii="Pretendard Light" w:eastAsia="Pretendard Light" w:hAnsi="Pretendard Light" w:cs="Microsoft GothicNeo"/>
          <w:b/>
          <w:bCs/>
          <w:color w:val="000000"/>
        </w:rPr>
        <w:t>(4) 확산 가능성과 지속 운영 가능성</w:t>
      </w:r>
      <w:r w:rsidRPr="00FF4E9E">
        <w:rPr>
          <w:rFonts w:ascii="Pretendard Light" w:eastAsia="Pretendard Light" w:hAnsi="Pretendard Light" w:cs="Microsoft GothicNeo"/>
          <w:color w:val="000000"/>
        </w:rPr>
        <w:br/>
        <w:t>희망디딤돌 센터는 전국적으로 설치되어 있으며 대전센터에서의 파일럿 운영을 통해 타지역 센터로의 확산아 가능하다. 특히 네스텝</w:t>
      </w:r>
      <w:r w:rsidR="0072506E" w:rsidRPr="00FF4E9E">
        <w:rPr>
          <w:rFonts w:ascii="Pretendard Light" w:eastAsia="Pretendard Light" w:hAnsi="Pretendard Light" w:cs="Microsoft GothicNeo"/>
        </w:rPr>
        <w:t>(NeStep)</w:t>
      </w:r>
      <w:r w:rsidRPr="00FF4E9E">
        <w:rPr>
          <w:rFonts w:ascii="Pretendard Light" w:eastAsia="Pretendard Light" w:hAnsi="Pretendard Light" w:cs="Microsoft GothicNeo"/>
          <w:color w:val="000000"/>
        </w:rPr>
        <w:t>에 모바일 기반 앱, AI 챗봇 등을 포함함으로써 장소에 구애받지 않는 반복 운영이 가능하고, 장기적 프로그램 운영의 기반이 될 수 있다.</w:t>
      </w:r>
    </w:p>
    <w:p w14:paraId="703818EF" w14:textId="77777777" w:rsidR="001A1C0C" w:rsidRPr="00FF4E9E" w:rsidRDefault="001A1C0C" w:rsidP="00B274C8">
      <w:pPr>
        <w:rPr>
          <w:rFonts w:ascii="Pretendard Light" w:eastAsia="Pretendard Light" w:hAnsi="Pretendard Light" w:cs="Microsoft GothicNeo"/>
        </w:rPr>
      </w:pPr>
    </w:p>
    <w:p w14:paraId="7386E2A9" w14:textId="6EE27090" w:rsidR="00E551D7" w:rsidRPr="00FF4E9E" w:rsidRDefault="00E551D7" w:rsidP="00B274C8">
      <w:pPr>
        <w:rPr>
          <w:rFonts w:ascii="Pretendard Light" w:eastAsia="Pretendard Light" w:hAnsi="Pretendard Light" w:cs="Microsoft GothicNeo"/>
        </w:rPr>
      </w:pPr>
    </w:p>
    <w:p w14:paraId="000523DA" w14:textId="603D0616" w:rsidR="00174DB6" w:rsidRPr="00FF4E9E" w:rsidRDefault="00174DB6" w:rsidP="00B274C8">
      <w:pPr>
        <w:rPr>
          <w:rFonts w:ascii="Pretendard Light" w:eastAsia="Pretendard Light" w:hAnsi="Pretendard Light" w:cs="Microsoft GothicNeo"/>
        </w:rPr>
      </w:pPr>
    </w:p>
    <w:p w14:paraId="201F540F" w14:textId="6CE89186" w:rsidR="00174DB6" w:rsidRPr="00FF4E9E" w:rsidRDefault="00174DB6" w:rsidP="00B274C8">
      <w:pPr>
        <w:rPr>
          <w:rFonts w:ascii="Pretendard Light" w:eastAsia="Pretendard Light" w:hAnsi="Pretendard Light" w:cs="Microsoft GothicNeo"/>
        </w:rPr>
      </w:pPr>
    </w:p>
    <w:p w14:paraId="3123A5DC" w14:textId="3F9EBD37" w:rsidR="00174DB6" w:rsidRPr="00FF4E9E" w:rsidRDefault="00174DB6" w:rsidP="00B274C8">
      <w:pPr>
        <w:rPr>
          <w:rFonts w:ascii="Pretendard Light" w:eastAsia="Pretendard Light" w:hAnsi="Pretendard Light" w:cs="Microsoft GothicNeo"/>
        </w:rPr>
      </w:pPr>
    </w:p>
    <w:p w14:paraId="47CDCE15" w14:textId="3D67D312" w:rsidR="00174DB6" w:rsidRPr="00FF4E9E" w:rsidRDefault="00174DB6" w:rsidP="00B274C8">
      <w:pPr>
        <w:rPr>
          <w:rFonts w:ascii="Pretendard Light" w:eastAsia="Pretendard Light" w:hAnsi="Pretendard Light" w:cs="Microsoft GothicNeo"/>
        </w:rPr>
      </w:pPr>
    </w:p>
    <w:p w14:paraId="53193267" w14:textId="08AF8398" w:rsidR="00174DB6" w:rsidRPr="00FF4E9E" w:rsidRDefault="00174DB6" w:rsidP="00B274C8">
      <w:pPr>
        <w:rPr>
          <w:rFonts w:ascii="Pretendard Light" w:eastAsia="Pretendard Light" w:hAnsi="Pretendard Light" w:cs="Microsoft GothicNeo"/>
        </w:rPr>
      </w:pPr>
    </w:p>
    <w:p w14:paraId="50582074" w14:textId="5FE1F1DB" w:rsidR="00174DB6" w:rsidRPr="00FF4E9E" w:rsidRDefault="00174DB6" w:rsidP="00B274C8">
      <w:pPr>
        <w:rPr>
          <w:rFonts w:ascii="Pretendard Light" w:eastAsia="Pretendard Light" w:hAnsi="Pretendard Light" w:cs="Microsoft GothicNeo"/>
        </w:rPr>
      </w:pPr>
    </w:p>
    <w:p w14:paraId="4185AAF3" w14:textId="3FFBFF73" w:rsidR="00174DB6" w:rsidRPr="00FF4E9E" w:rsidRDefault="00174DB6" w:rsidP="00B274C8">
      <w:pPr>
        <w:rPr>
          <w:rFonts w:ascii="Pretendard Light" w:eastAsia="Pretendard Light" w:hAnsi="Pretendard Light" w:cs="Microsoft GothicNeo"/>
        </w:rPr>
      </w:pPr>
    </w:p>
    <w:p w14:paraId="2AC6F990" w14:textId="77777777" w:rsidR="006825A6" w:rsidRDefault="006825A6">
      <w:pPr>
        <w:rPr>
          <w:rFonts w:ascii="Pretendard Medium" w:eastAsia="Pretendard Medium" w:hAnsi="Pretendard Medium" w:cs="Microsoft GothicNeo"/>
          <w:b/>
          <w:bCs/>
          <w:sz w:val="24"/>
          <w:szCs w:val="24"/>
        </w:rPr>
      </w:pPr>
      <w:r>
        <w:rPr>
          <w:rFonts w:ascii="Pretendard Medium" w:eastAsia="Pretendard Medium" w:hAnsi="Pretendard Medium" w:cs="Microsoft GothicNeo"/>
          <w:b/>
          <w:bCs/>
          <w:sz w:val="24"/>
          <w:szCs w:val="24"/>
        </w:rPr>
        <w:br w:type="page"/>
      </w:r>
    </w:p>
    <w:p w14:paraId="66D8DAE1" w14:textId="710D6ACC" w:rsidR="00174DB6" w:rsidRPr="000F0312" w:rsidRDefault="000F0312" w:rsidP="00B274C8">
      <w:pPr>
        <w:rPr>
          <w:rFonts w:ascii="Pretendard Medium" w:eastAsia="Pretendard Medium" w:hAnsi="Pretendard Medium" w:cs="Microsoft GothicNeo"/>
          <w:b/>
          <w:bCs/>
          <w:sz w:val="24"/>
          <w:szCs w:val="24"/>
        </w:rPr>
      </w:pPr>
      <w:r w:rsidRPr="000F0312">
        <w:rPr>
          <w:rFonts w:ascii="Pretendard Medium" w:eastAsia="Pretendard Medium" w:hAnsi="Pretendard Medium" w:cs="Microsoft GothicNeo" w:hint="eastAsia"/>
          <w:b/>
          <w:bCs/>
          <w:sz w:val="24"/>
          <w:szCs w:val="24"/>
        </w:rPr>
        <w:lastRenderedPageBreak/>
        <w:t xml:space="preserve">9. </w:t>
      </w:r>
      <w:r w:rsidR="00174DB6" w:rsidRPr="000F0312">
        <w:rPr>
          <w:rFonts w:ascii="Pretendard Medium" w:eastAsia="Pretendard Medium" w:hAnsi="Pretendard Medium" w:cs="Microsoft GothicNeo"/>
          <w:b/>
          <w:bCs/>
          <w:sz w:val="24"/>
          <w:szCs w:val="24"/>
        </w:rPr>
        <w:t>참고문헌</w:t>
      </w:r>
    </w:p>
    <w:p w14:paraId="66A157AF" w14:textId="6C24A873" w:rsidR="00174DB6" w:rsidRPr="000F0312" w:rsidRDefault="00174DB6" w:rsidP="00B274C8">
      <w:pPr>
        <w:spacing w:before="240" w:after="240"/>
        <w:rPr>
          <w:rFonts w:ascii="Pretendard Light" w:eastAsia="Pretendard Light" w:hAnsi="Pretendard Light" w:cs="Microsoft GothicNeo"/>
          <w:sz w:val="20"/>
          <w:szCs w:val="20"/>
        </w:rPr>
      </w:pPr>
      <w:r w:rsidRPr="000F0312">
        <w:rPr>
          <w:rFonts w:ascii="Pretendard Light" w:eastAsia="Pretendard Light" w:hAnsi="Pretendard Light" w:cs="Microsoft GothicNeo"/>
          <w:b/>
          <w:bCs/>
        </w:rPr>
        <w:t>1. 프로그램 소개</w:t>
      </w:r>
      <w:r w:rsidRPr="00FF4E9E">
        <w:rPr>
          <w:rFonts w:ascii="Pretendard Light" w:eastAsia="Pretendard Light" w:hAnsi="Pretendard Light" w:cs="Microsoft GothicNeo"/>
        </w:rPr>
        <w:br/>
      </w:r>
      <w:r w:rsidR="001F4922" w:rsidRPr="000F0312">
        <w:rPr>
          <w:rFonts w:ascii="Pretendard Light" w:eastAsia="Pretendard Light" w:hAnsi="Pretendard Light" w:cs="Microsoft GothicNeo"/>
          <w:sz w:val="20"/>
          <w:szCs w:val="20"/>
        </w:rPr>
        <w:t>[1]</w:t>
      </w:r>
      <w:r w:rsidRPr="000F0312">
        <w:rPr>
          <w:rFonts w:ascii="Pretendard Light" w:eastAsia="Pretendard Light" w:hAnsi="Pretendard Light" w:cs="Microsoft GothicNeo"/>
          <w:sz w:val="20"/>
          <w:szCs w:val="20"/>
        </w:rPr>
        <w:t xml:space="preserve"> 이바름, &amp; 조현수. (2024). 자립준비청년의 경제교육 경험과 요구에 관한 FGI 연구. </w:t>
      </w:r>
      <w:r w:rsidRPr="000F0312">
        <w:rPr>
          <w:rStyle w:val="a7"/>
          <w:rFonts w:ascii="Pretendard Light" w:eastAsia="Pretendard Light" w:hAnsi="Pretendard Light" w:cs="Microsoft GothicNeo"/>
          <w:sz w:val="20"/>
          <w:szCs w:val="20"/>
        </w:rPr>
        <w:t>경제교육연구</w:t>
      </w:r>
      <w:r w:rsidRPr="000F0312">
        <w:rPr>
          <w:rFonts w:ascii="Pretendard Light" w:eastAsia="Pretendard Light" w:hAnsi="Pretendard Light" w:cs="Microsoft GothicNeo"/>
          <w:sz w:val="20"/>
          <w:szCs w:val="20"/>
        </w:rPr>
        <w:t xml:space="preserve">, </w:t>
      </w:r>
      <w:r w:rsidRPr="000F0312">
        <w:rPr>
          <w:rStyle w:val="a7"/>
          <w:rFonts w:ascii="Pretendard Light" w:eastAsia="Pretendard Light" w:hAnsi="Pretendard Light" w:cs="Microsoft GothicNeo"/>
          <w:sz w:val="20"/>
          <w:szCs w:val="20"/>
        </w:rPr>
        <w:t>31</w:t>
      </w:r>
      <w:r w:rsidR="000F0312">
        <w:rPr>
          <w:rStyle w:val="a7"/>
          <w:rFonts w:ascii="Pretendard Light" w:eastAsia="Pretendard Light" w:hAnsi="Pretendard Light" w:cs="Microsoft GothicNeo" w:hint="eastAsia"/>
          <w:sz w:val="20"/>
          <w:szCs w:val="20"/>
        </w:rPr>
        <w:t xml:space="preserve"> </w:t>
      </w:r>
      <w:r w:rsidRPr="000F0312">
        <w:rPr>
          <w:rFonts w:ascii="Pretendard Light" w:eastAsia="Pretendard Light" w:hAnsi="Pretendard Light" w:cs="Microsoft GothicNeo"/>
          <w:sz w:val="20"/>
          <w:szCs w:val="20"/>
        </w:rPr>
        <w:t>(3), 237.</w:t>
      </w:r>
      <w:r w:rsidRPr="000F0312">
        <w:rPr>
          <w:rFonts w:ascii="Pretendard Light" w:eastAsia="Pretendard Light" w:hAnsi="Pretendard Light" w:cs="Microsoft GothicNeo"/>
          <w:sz w:val="20"/>
          <w:szCs w:val="20"/>
        </w:rPr>
        <w:br/>
      </w:r>
      <w:r w:rsidR="001F4922" w:rsidRPr="000F0312">
        <w:rPr>
          <w:rFonts w:ascii="Pretendard Light" w:eastAsia="Pretendard Light" w:hAnsi="Pretendard Light" w:cs="Microsoft GothicNeo"/>
          <w:sz w:val="20"/>
          <w:szCs w:val="20"/>
        </w:rPr>
        <w:t>[2]</w:t>
      </w:r>
      <w:r w:rsidRPr="000F0312">
        <w:rPr>
          <w:rFonts w:ascii="Pretendard Light" w:eastAsia="Pretendard Light" w:hAnsi="Pretendard Light" w:cs="Microsoft GothicNeo"/>
          <w:sz w:val="20"/>
          <w:szCs w:val="20"/>
        </w:rPr>
        <w:t xml:space="preserve"> 보건복지부·한국보건사회연구원. (2020). </w:t>
      </w:r>
      <w:r w:rsidRPr="000F0312">
        <w:rPr>
          <w:rStyle w:val="a7"/>
          <w:rFonts w:ascii="Pretendard Light" w:eastAsia="Pretendard Light" w:hAnsi="Pretendard Light" w:cs="Microsoft GothicNeo"/>
          <w:sz w:val="20"/>
          <w:szCs w:val="20"/>
        </w:rPr>
        <w:t>2020년 보호종료아동 자립실태 및 욕구조사</w:t>
      </w:r>
      <w:r w:rsidRPr="000F0312">
        <w:rPr>
          <w:rFonts w:ascii="Pretendard Light" w:eastAsia="Pretendard Light" w:hAnsi="Pretendard Light" w:cs="Microsoft GothicNeo"/>
          <w:sz w:val="20"/>
          <w:szCs w:val="20"/>
        </w:rPr>
        <w:t>. 보건복지부. 67-68</w:t>
      </w:r>
      <w:r w:rsidRPr="000F0312">
        <w:rPr>
          <w:rFonts w:ascii="Pretendard Light" w:eastAsia="Pretendard Light" w:hAnsi="Pretendard Light" w:cs="Microsoft GothicNeo"/>
          <w:sz w:val="20"/>
          <w:szCs w:val="20"/>
        </w:rPr>
        <w:br/>
      </w:r>
      <w:r w:rsidR="001F4922" w:rsidRPr="000F0312">
        <w:rPr>
          <w:rFonts w:ascii="Pretendard Light" w:eastAsia="Pretendard Light" w:hAnsi="Pretendard Light" w:cs="Microsoft GothicNeo"/>
          <w:sz w:val="20"/>
          <w:szCs w:val="20"/>
        </w:rPr>
        <w:t>[3]</w:t>
      </w:r>
      <w:r w:rsidRPr="000F0312">
        <w:rPr>
          <w:rFonts w:ascii="Pretendard Light" w:eastAsia="Pretendard Light" w:hAnsi="Pretendard Light" w:cs="Microsoft GothicNeo"/>
          <w:sz w:val="20"/>
          <w:szCs w:val="20"/>
        </w:rPr>
        <w:t xml:space="preserve"> 조소연, &amp; 손선옥. (2024). 자립준비청년 지원의 사각지대: 우리나라 정책 현황과 개선방안을 중심으로. </w:t>
      </w:r>
      <w:r w:rsidR="000F0312">
        <w:rPr>
          <w:rFonts w:ascii="Pretendard Light" w:eastAsia="Pretendard Light" w:hAnsi="Pretendard Light" w:cs="Microsoft GothicNeo"/>
          <w:sz w:val="20"/>
          <w:szCs w:val="20"/>
        </w:rPr>
        <w:br/>
      </w:r>
      <w:r w:rsidRPr="000F0312">
        <w:rPr>
          <w:rStyle w:val="a7"/>
          <w:rFonts w:ascii="Pretendard Light" w:eastAsia="Pretendard Light" w:hAnsi="Pretendard Light" w:cs="Microsoft GothicNeo"/>
          <w:sz w:val="20"/>
          <w:szCs w:val="20"/>
        </w:rPr>
        <w:t>한국과 국제사회, 8</w:t>
      </w:r>
      <w:r w:rsidR="000F0312">
        <w:rPr>
          <w:rStyle w:val="a7"/>
          <w:rFonts w:ascii="Pretendard Light" w:eastAsia="Pretendard Light" w:hAnsi="Pretendard Light" w:cs="Microsoft GothicNeo" w:hint="eastAsia"/>
          <w:sz w:val="20"/>
          <w:szCs w:val="20"/>
        </w:rPr>
        <w:t xml:space="preserve"> </w:t>
      </w:r>
      <w:r w:rsidRPr="000F0312">
        <w:rPr>
          <w:rFonts w:ascii="Pretendard Light" w:eastAsia="Pretendard Light" w:hAnsi="Pretendard Light" w:cs="Microsoft GothicNeo"/>
          <w:sz w:val="20"/>
          <w:szCs w:val="20"/>
        </w:rPr>
        <w:t>(6), 157</w:t>
      </w:r>
      <w:r w:rsidRPr="000F0312">
        <w:rPr>
          <w:rFonts w:ascii="Pretendard Light" w:eastAsia="Pretendard Light" w:hAnsi="Pretendard Light" w:cs="Courier New"/>
          <w:sz w:val="20"/>
          <w:szCs w:val="20"/>
        </w:rPr>
        <w:t>–</w:t>
      </w:r>
      <w:r w:rsidRPr="000F0312">
        <w:rPr>
          <w:rFonts w:ascii="Pretendard Light" w:eastAsia="Pretendard Light" w:hAnsi="Pretendard Light" w:cs="Microsoft GothicNeo"/>
          <w:sz w:val="20"/>
          <w:szCs w:val="20"/>
        </w:rPr>
        <w:t>158.</w:t>
      </w:r>
    </w:p>
    <w:p w14:paraId="2021DEEC" w14:textId="55A6D43C" w:rsidR="001F4922" w:rsidRPr="000F0312" w:rsidRDefault="001F4922" w:rsidP="00B274C8">
      <w:pPr>
        <w:spacing w:before="240" w:after="240"/>
        <w:rPr>
          <w:rFonts w:ascii="Pretendard Light" w:eastAsia="Pretendard Light" w:hAnsi="Pretendard Light" w:cs="Microsoft GothicNeo"/>
          <w:sz w:val="24"/>
          <w:szCs w:val="24"/>
        </w:rPr>
      </w:pPr>
      <w:r w:rsidRPr="000F0312">
        <w:rPr>
          <w:rFonts w:ascii="Pretendard Light" w:eastAsia="Pretendard Light" w:hAnsi="Pretendard Light" w:cs="Microsoft GothicNeo"/>
          <w:b/>
          <w:bCs/>
        </w:rPr>
        <w:t>2. 요구 분석</w:t>
      </w:r>
      <w:r w:rsidRPr="00FF4E9E">
        <w:rPr>
          <w:rFonts w:ascii="Pretendard Light" w:eastAsia="Pretendard Light" w:hAnsi="Pretendard Light" w:cs="Microsoft GothicNeo"/>
        </w:rPr>
        <w:br/>
      </w:r>
      <w:r w:rsidRPr="000F0312">
        <w:rPr>
          <w:rFonts w:ascii="Pretendard Light" w:eastAsia="Pretendard Light" w:hAnsi="Pretendard Light" w:cs="Microsoft GothicNeo"/>
          <w:sz w:val="20"/>
          <w:szCs w:val="20"/>
        </w:rPr>
        <w:t>[1] 이유빈. (2023.07.19). 자립준비청년(보호종료아동), 무슨 뜻인지 알아보자!</w:t>
      </w:r>
      <w:r w:rsidRPr="000F0312">
        <w:rPr>
          <w:rFonts w:ascii="Pretendard Light" w:eastAsia="Pretendard Light" w:hAnsi="Pretendard Light" w:cs="Microsoft GothicNeo"/>
          <w:sz w:val="20"/>
          <w:szCs w:val="20"/>
        </w:rPr>
        <w:br/>
        <w:t xml:space="preserve">[2] 조소연, &amp;손선옥. (2024.12.02). 자립준비청년 지원의 사각지대: 우리나라 정책 현황과 개성방안을 중심으로. </w:t>
      </w:r>
      <w:r w:rsidRPr="000F0312">
        <w:rPr>
          <w:rStyle w:val="a7"/>
          <w:rFonts w:ascii="Pretendard Light" w:eastAsia="Pretendard Light" w:hAnsi="Pretendard Light" w:cs="Microsoft GothicNeo"/>
          <w:sz w:val="20"/>
          <w:szCs w:val="20"/>
        </w:rPr>
        <w:t>한국학술지인용색인(KCI)</w:t>
      </w:r>
      <w:r w:rsidRPr="000F0312">
        <w:rPr>
          <w:rFonts w:ascii="Pretendard Light" w:eastAsia="Pretendard Light" w:hAnsi="Pretendard Light" w:cs="Microsoft GothicNeo"/>
          <w:sz w:val="20"/>
          <w:szCs w:val="20"/>
        </w:rPr>
        <w:t>.</w:t>
      </w:r>
      <w:r w:rsidRPr="000F0312">
        <w:rPr>
          <w:rFonts w:ascii="Pretendard Light" w:eastAsia="Pretendard Light" w:hAnsi="Pretendard Light" w:cs="Microsoft GothicNeo"/>
          <w:sz w:val="20"/>
          <w:szCs w:val="20"/>
        </w:rPr>
        <w:br/>
        <w:t xml:space="preserve">[3] 최은숙&amp;이태연. (2022.11). 시설청소년을 위한 자립프로그램의 효과와 관련된 아동양육시설 </w:t>
      </w:r>
      <w:r w:rsid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 xml:space="preserve">자립지원전담요원의 인식에 대한 사례연구. </w:t>
      </w:r>
      <w:r w:rsidRPr="000F0312">
        <w:rPr>
          <w:rFonts w:ascii="Pretendard Light" w:eastAsia="Pretendard Light" w:hAnsi="Pretendard Light" w:cs="Microsoft GothicNeo"/>
          <w:sz w:val="20"/>
          <w:szCs w:val="20"/>
        </w:rPr>
        <w:br/>
        <w:t xml:space="preserve">[4] 김서현, 양은별, 정익중. (2017). 편견을 희망으로 바꾸는 달리기 - 학업성취 우수 시설보호아동에 관한 </w:t>
      </w:r>
      <w:r w:rsid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질적 사례연구 -. 한국사회복지학.</w:t>
      </w:r>
      <w:r w:rsidRPr="000F0312">
        <w:rPr>
          <w:rFonts w:ascii="Pretendard Light" w:eastAsia="Pretendard Light" w:hAnsi="Pretendard Light" w:cs="Microsoft GothicNeo"/>
          <w:sz w:val="20"/>
          <w:szCs w:val="20"/>
        </w:rPr>
        <w:br/>
        <w:t xml:space="preserve">[5] 여성가족부. (2021). 앞으로 제공되었으면 하는 서비스_자산관리(용돈이나 생활비 혹은 알바비 등을 본인이 </w:t>
      </w:r>
      <w:r w:rsid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직접 관리하는 방법)와 관련된 정보 제공. 통계청</w:t>
      </w:r>
      <w:r w:rsidRPr="000F0312">
        <w:rPr>
          <w:rFonts w:ascii="Pretendard Light" w:eastAsia="Pretendard Light" w:hAnsi="Pretendard Light" w:cs="Microsoft GothicNeo"/>
          <w:sz w:val="20"/>
          <w:szCs w:val="20"/>
        </w:rPr>
        <w:br/>
        <w:t xml:space="preserve">[6] 김잔디. (2023.10.05). </w:t>
      </w:r>
      <w:r w:rsidRPr="000F0312">
        <w:rPr>
          <w:rStyle w:val="a7"/>
          <w:rFonts w:ascii="Pretendard Light" w:eastAsia="Pretendard Light" w:hAnsi="Pretendard Light" w:cs="Microsoft GothicNeo"/>
          <w:sz w:val="20"/>
          <w:szCs w:val="20"/>
        </w:rPr>
        <w:t>자립준비청년 10명 중 4명은 기초생활수급자</w:t>
      </w:r>
      <w:r w:rsidRPr="000F0312">
        <w:rPr>
          <w:rFonts w:ascii="Pretendard Light" w:eastAsia="Pretendard Light" w:hAnsi="Pretendard Light" w:cs="Microsoft GothicNeo"/>
          <w:sz w:val="20"/>
          <w:szCs w:val="20"/>
        </w:rPr>
        <w:t>. 연합뉴스.</w:t>
      </w:r>
      <w:r w:rsidRPr="000F0312">
        <w:rPr>
          <w:rFonts w:ascii="Pretendard Light" w:eastAsia="Pretendard Light" w:hAnsi="Pretendard Light" w:cs="Microsoft GothicNeo"/>
          <w:sz w:val="20"/>
          <w:szCs w:val="20"/>
        </w:rPr>
        <w:br/>
        <w:t xml:space="preserve">[7] 보건복지부. (2023). </w:t>
      </w:r>
      <w:r w:rsidRPr="000F0312">
        <w:rPr>
          <w:rStyle w:val="a7"/>
          <w:rFonts w:ascii="Pretendard Light" w:eastAsia="Pretendard Light" w:hAnsi="Pretendard Light" w:cs="Microsoft GothicNeo"/>
          <w:sz w:val="20"/>
          <w:szCs w:val="20"/>
        </w:rPr>
        <w:t>2023 자립지원 실태조사</w:t>
      </w:r>
      <w:r w:rsidRPr="000F0312">
        <w:rPr>
          <w:rFonts w:ascii="Pretendard Light" w:eastAsia="Pretendard Light" w:hAnsi="Pretendard Light" w:cs="Microsoft GothicNeo"/>
          <w:sz w:val="20"/>
          <w:szCs w:val="20"/>
        </w:rPr>
        <w:t>. 한국보건사회연구원.</w:t>
      </w:r>
      <w:r w:rsidRPr="000F0312">
        <w:rPr>
          <w:rFonts w:ascii="Pretendard Light" w:eastAsia="Pretendard Light" w:hAnsi="Pretendard Light" w:cs="Microsoft GothicNeo"/>
          <w:sz w:val="20"/>
          <w:szCs w:val="20"/>
        </w:rPr>
        <w:br/>
        <w:t xml:space="preserve">[8] 정영선. (2016.08). 금융사회화 모형 개발을 위한 탐색적 연구-아동 복지시설 퇴소 청소년의 </w:t>
      </w:r>
      <w:r w:rsid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내러티브를 중심으로.</w:t>
      </w:r>
      <w:r w:rsidRPr="000F0312">
        <w:rPr>
          <w:rFonts w:ascii="Pretendard Light" w:eastAsia="Pretendard Light" w:hAnsi="Pretendard Light" w:cs="Microsoft GothicNeo"/>
          <w:sz w:val="20"/>
          <w:szCs w:val="20"/>
        </w:rPr>
        <w:br/>
        <w:t xml:space="preserve">[9] 정현주, &amp; 송사리. (2019). </w:t>
      </w:r>
      <w:r w:rsidRPr="000F0312">
        <w:rPr>
          <w:rStyle w:val="a7"/>
          <w:rFonts w:ascii="Pretendard Light" w:eastAsia="Pretendard Light" w:hAnsi="Pretendard Light" w:cs="Microsoft GothicNeo"/>
          <w:sz w:val="20"/>
          <w:szCs w:val="20"/>
        </w:rPr>
        <w:t>시설보호아동의 자립지원 서비스 이용에 관한 연구</w:t>
      </w:r>
      <w:r w:rsidRPr="000F0312">
        <w:rPr>
          <w:rStyle w:val="a7"/>
          <w:rFonts w:ascii="Pretendard Light" w:eastAsia="Pretendard Light" w:hAnsi="Pretendard Light" w:cs="Courier New"/>
          <w:sz w:val="20"/>
          <w:szCs w:val="20"/>
        </w:rPr>
        <w:t>—</w:t>
      </w:r>
      <w:r w:rsidRPr="000F0312">
        <w:rPr>
          <w:rStyle w:val="a7"/>
          <w:rFonts w:ascii="Pretendard Light" w:eastAsia="Pretendard Light" w:hAnsi="Pretendard Light" w:cs="Microsoft GothicNeo"/>
          <w:sz w:val="20"/>
          <w:szCs w:val="20"/>
        </w:rPr>
        <w:t>강원지역 자립지원단 서비스를 중심으로</w:t>
      </w:r>
      <w:r w:rsidRPr="000F0312">
        <w:rPr>
          <w:rFonts w:ascii="Pretendard Light" w:eastAsia="Pretendard Light" w:hAnsi="Pretendard Light" w:cs="Microsoft GothicNeo"/>
          <w:sz w:val="20"/>
          <w:szCs w:val="20"/>
        </w:rPr>
        <w:t>. 한국학술지인용색인.</w:t>
      </w:r>
      <w:r w:rsidRPr="000F0312">
        <w:rPr>
          <w:rFonts w:ascii="Pretendard Light" w:eastAsia="Pretendard Light" w:hAnsi="Pretendard Light" w:cs="Microsoft GothicNeo"/>
          <w:sz w:val="20"/>
          <w:szCs w:val="20"/>
        </w:rPr>
        <w:br/>
        <w:t xml:space="preserve">[10] 김예성, &amp; 이경상. (2015). </w:t>
      </w:r>
      <w:r w:rsidRPr="000F0312">
        <w:rPr>
          <w:rStyle w:val="a7"/>
          <w:rFonts w:ascii="Pretendard Light" w:eastAsia="Pretendard Light" w:hAnsi="Pretendard Light" w:cs="Microsoft GothicNeo"/>
          <w:sz w:val="20"/>
          <w:szCs w:val="20"/>
        </w:rPr>
        <w:t>시설청소년의 자립준비정도에 영향을 미치는 요인에 관한 연구</w:t>
      </w:r>
      <w:r w:rsidRPr="000F0312">
        <w:rPr>
          <w:rFonts w:ascii="Pretendard Light" w:eastAsia="Pretendard Light" w:hAnsi="Pretendard Light" w:cs="Microsoft GothicNeo"/>
          <w:sz w:val="20"/>
          <w:szCs w:val="20"/>
        </w:rPr>
        <w:t>. 한국학술지인용색인.</w:t>
      </w:r>
      <w:r w:rsidRPr="000F0312">
        <w:rPr>
          <w:rFonts w:ascii="Pretendard Light" w:eastAsia="Pretendard Light" w:hAnsi="Pretendard Light" w:cs="Microsoft GothicNeo"/>
          <w:sz w:val="20"/>
          <w:szCs w:val="20"/>
        </w:rPr>
        <w:br/>
        <w:t xml:space="preserve">[11] 이영주. (2022.09.25). </w:t>
      </w:r>
      <w:r w:rsidRPr="000F0312">
        <w:rPr>
          <w:rStyle w:val="a7"/>
          <w:rFonts w:ascii="Pretendard Light" w:eastAsia="Pretendard Light" w:hAnsi="Pretendard Light" w:cs="Microsoft GothicNeo"/>
          <w:sz w:val="20"/>
          <w:szCs w:val="20"/>
        </w:rPr>
        <w:t>숨진 자립준비청년들, 정부지원 적립금 왜 안 찾아갔나?</w:t>
      </w:r>
      <w:r w:rsidRPr="000F0312">
        <w:rPr>
          <w:rFonts w:ascii="Pretendard Light" w:eastAsia="Pretendard Light" w:hAnsi="Pretendard Light" w:cs="Microsoft GothicNeo"/>
          <w:sz w:val="20"/>
          <w:szCs w:val="20"/>
        </w:rPr>
        <w:t>. 뉴시스.</w:t>
      </w:r>
      <w:r w:rsidRPr="000F0312">
        <w:rPr>
          <w:rFonts w:ascii="Pretendard Light" w:eastAsia="Pretendard Light" w:hAnsi="Pretendard Light" w:cs="Microsoft GothicNeo"/>
          <w:sz w:val="20"/>
          <w:szCs w:val="20"/>
        </w:rPr>
        <w:br/>
        <w:t xml:space="preserve">[12] 정세희, 김민경, &amp; 박지영. (2024.05.08). </w:t>
      </w:r>
      <w:r w:rsidRPr="000F0312">
        <w:rPr>
          <w:rStyle w:val="a7"/>
          <w:rFonts w:ascii="Pretendard Light" w:eastAsia="Pretendard Light" w:hAnsi="Pretendard Light" w:cs="Microsoft GothicNeo"/>
          <w:sz w:val="20"/>
          <w:szCs w:val="20"/>
        </w:rPr>
        <w:t xml:space="preserve">15세 때 성추행 당해 보육원 나왔는데, 아무 지원도 못 받았다 </w:t>
      </w:r>
      <w:r w:rsidR="000F0312">
        <w:rPr>
          <w:rStyle w:val="a7"/>
          <w:rFonts w:ascii="Pretendard Light" w:eastAsia="Pretendard Light" w:hAnsi="Pretendard Light" w:cs="Microsoft GothicNeo"/>
          <w:sz w:val="20"/>
          <w:szCs w:val="20"/>
        </w:rPr>
        <w:br/>
      </w:r>
      <w:r w:rsidRPr="000F0312">
        <w:rPr>
          <w:rStyle w:val="a7"/>
          <w:rFonts w:ascii="Pretendard Light" w:eastAsia="Pretendard Light" w:hAnsi="Pretendard Light" w:cs="Microsoft GothicNeo"/>
          <w:sz w:val="20"/>
          <w:szCs w:val="20"/>
        </w:rPr>
        <w:t>[소외된 자립청년]</w:t>
      </w:r>
      <w:r w:rsidRPr="000F0312">
        <w:rPr>
          <w:rFonts w:ascii="Pretendard Light" w:eastAsia="Pretendard Light" w:hAnsi="Pretendard Light" w:cs="Microsoft GothicNeo"/>
          <w:sz w:val="20"/>
          <w:szCs w:val="20"/>
        </w:rPr>
        <w:t xml:space="preserve">. 중앙일보. </w:t>
      </w:r>
      <w:r w:rsidRPr="000F0312">
        <w:rPr>
          <w:rFonts w:ascii="Pretendard Light" w:eastAsia="Pretendard Light" w:hAnsi="Pretendard Light" w:cs="Microsoft GothicNeo"/>
          <w:sz w:val="20"/>
          <w:szCs w:val="20"/>
        </w:rPr>
        <w:br/>
        <w:t xml:space="preserve">[13] 이상정. (2024.12). </w:t>
      </w:r>
      <w:r w:rsidRPr="000F0312">
        <w:rPr>
          <w:rStyle w:val="a7"/>
          <w:rFonts w:ascii="Pretendard Light" w:eastAsia="Pretendard Light" w:hAnsi="Pretendard Light" w:cs="Microsoft GothicNeo"/>
          <w:sz w:val="20"/>
          <w:szCs w:val="20"/>
        </w:rPr>
        <w:t>중간퇴소 자립준비청년 통합적 자립지원 방안 연구</w:t>
      </w:r>
      <w:r w:rsidRPr="000F0312">
        <w:rPr>
          <w:rFonts w:ascii="Pretendard Light" w:eastAsia="Pretendard Light" w:hAnsi="Pretendard Light" w:cs="Microsoft GothicNeo"/>
          <w:sz w:val="20"/>
          <w:szCs w:val="20"/>
        </w:rPr>
        <w:t>. 한국개발연구원 경제정보센터.</w:t>
      </w:r>
      <w:r w:rsidR="000F0312" w:rsidRP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 xml:space="preserve">[14] 희망디딤돌재단. (2025.05.09). </w:t>
      </w:r>
      <w:r w:rsidRPr="000F0312">
        <w:rPr>
          <w:rStyle w:val="a7"/>
          <w:rFonts w:ascii="Pretendard Light" w:eastAsia="Pretendard Light" w:hAnsi="Pretendard Light" w:cs="Microsoft GothicNeo"/>
          <w:sz w:val="20"/>
          <w:szCs w:val="20"/>
        </w:rPr>
        <w:t>전국 센터 현황 중 대전센터</w:t>
      </w:r>
      <w:r w:rsidRPr="000F0312">
        <w:rPr>
          <w:rFonts w:ascii="Pretendard Light" w:eastAsia="Pretendard Light" w:hAnsi="Pretendard Light" w:cs="Microsoft GothicNeo"/>
          <w:sz w:val="20"/>
          <w:szCs w:val="20"/>
        </w:rPr>
        <w:t xml:space="preserve">. 희망디딤돌재단. </w:t>
      </w:r>
      <w:r w:rsidRPr="000F0312">
        <w:rPr>
          <w:rFonts w:ascii="Pretendard Light" w:eastAsia="Pretendard Light" w:hAnsi="Pretendard Light" w:cs="Microsoft GothicNeo"/>
          <w:sz w:val="20"/>
          <w:szCs w:val="20"/>
        </w:rPr>
        <w:br/>
        <w:t xml:space="preserve">[15] 대전광역시청소년상담복지센터. (2025.05.10). </w:t>
      </w:r>
      <w:r w:rsidRPr="000F0312">
        <w:rPr>
          <w:rStyle w:val="a7"/>
          <w:rFonts w:ascii="Pretendard Light" w:eastAsia="Pretendard Light" w:hAnsi="Pretendard Light" w:cs="Microsoft GothicNeo"/>
          <w:sz w:val="20"/>
          <w:szCs w:val="20"/>
        </w:rPr>
        <w:t>청소년 특별지원</w:t>
      </w:r>
      <w:r w:rsidRPr="000F0312">
        <w:rPr>
          <w:rFonts w:ascii="Pretendard Light" w:eastAsia="Pretendard Light" w:hAnsi="Pretendard Light" w:cs="Microsoft GothicNeo"/>
          <w:sz w:val="20"/>
          <w:szCs w:val="20"/>
        </w:rPr>
        <w:t xml:space="preserve">. 대전광역시청소년상담복지센터. </w:t>
      </w:r>
      <w:r w:rsid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t xml:space="preserve">[16] 청소년경제교육재단. (n.d.). </w:t>
      </w:r>
      <w:r w:rsidRPr="000F0312">
        <w:rPr>
          <w:rStyle w:val="a7"/>
          <w:rFonts w:ascii="Pretendard Light" w:eastAsia="Pretendard Light" w:hAnsi="Pretendard Light" w:cs="Microsoft GothicNeo"/>
          <w:sz w:val="20"/>
          <w:szCs w:val="20"/>
        </w:rPr>
        <w:t>보육원/그룹홈 자립교육사업</w:t>
      </w:r>
      <w:r w:rsidRPr="000F0312">
        <w:rPr>
          <w:rFonts w:ascii="Pretendard Light" w:eastAsia="Pretendard Light" w:hAnsi="Pretendard Light" w:cs="Microsoft GothicNeo"/>
          <w:sz w:val="20"/>
          <w:szCs w:val="20"/>
        </w:rPr>
        <w:t xml:space="preserve">. 청소년경제교육재단. </w:t>
      </w:r>
      <w:r w:rsidRPr="000F0312">
        <w:rPr>
          <w:rFonts w:ascii="Pretendard Light" w:eastAsia="Pretendard Light" w:hAnsi="Pretendard Light" w:cs="Microsoft GothicNeo"/>
          <w:sz w:val="20"/>
          <w:szCs w:val="20"/>
        </w:rPr>
        <w:br/>
        <w:t xml:space="preserve">[18] 한국은행. (n.d.). </w:t>
      </w:r>
      <w:r w:rsidRPr="000F0312">
        <w:rPr>
          <w:rStyle w:val="a7"/>
          <w:rFonts w:ascii="Pretendard Light" w:eastAsia="Pretendard Light" w:hAnsi="Pretendard Light" w:cs="Microsoft GothicNeo"/>
          <w:sz w:val="20"/>
          <w:szCs w:val="20"/>
        </w:rPr>
        <w:t>한은이와 함께하는 합리적 소비게임 웹페이지</w:t>
      </w:r>
      <w:r w:rsidRPr="000F0312">
        <w:rPr>
          <w:rFonts w:ascii="Pretendard Light" w:eastAsia="Pretendard Light" w:hAnsi="Pretendard Light" w:cs="Microsoft GothicNeo"/>
          <w:sz w:val="20"/>
          <w:szCs w:val="20"/>
        </w:rPr>
        <w:t xml:space="preserve">. 한국은행. </w:t>
      </w:r>
      <w:r w:rsidRPr="000F0312">
        <w:rPr>
          <w:rFonts w:ascii="Pretendard Light" w:eastAsia="Pretendard Light" w:hAnsi="Pretendard Light" w:cs="Microsoft GothicNeo"/>
          <w:sz w:val="20"/>
          <w:szCs w:val="20"/>
        </w:rPr>
        <w:br/>
        <w:t xml:space="preserve">[19] 이티원에듀. (2020.08.09). </w:t>
      </w:r>
      <w:r w:rsidRPr="000F0312">
        <w:rPr>
          <w:rFonts w:ascii="Pretendard Light" w:eastAsia="Pretendard Light" w:hAnsi="Pretendard Light" w:cs="Microsoft GothicNeo"/>
          <w:i/>
          <w:sz w:val="20"/>
          <w:szCs w:val="20"/>
        </w:rPr>
        <w:t xml:space="preserve">용돈탐험대 설명영상 </w:t>
      </w:r>
      <w:r w:rsidRPr="000F0312">
        <w:rPr>
          <w:rFonts w:ascii="Pretendard Light" w:eastAsia="Pretendard Light" w:hAnsi="Pretendard Light" w:cs="Microsoft GothicNeo"/>
          <w:sz w:val="20"/>
          <w:szCs w:val="20"/>
        </w:rPr>
        <w:t>[영상]. 유튜브.</w:t>
      </w:r>
      <w:hyperlink r:id="rId12">
        <w:r w:rsidRPr="000F0312">
          <w:rPr>
            <w:rFonts w:ascii="Pretendard Light" w:eastAsia="Pretendard Light" w:hAnsi="Pretendard Light" w:cs="Microsoft GothicNeo"/>
            <w:sz w:val="20"/>
            <w:szCs w:val="20"/>
          </w:rPr>
          <w:t xml:space="preserve"> </w:t>
        </w:r>
      </w:hyperlink>
      <w:r w:rsidRPr="000F0312">
        <w:rPr>
          <w:rFonts w:ascii="Pretendard Light" w:eastAsia="Pretendard Light" w:hAnsi="Pretendard Light" w:cs="Microsoft GothicNeo"/>
          <w:sz w:val="20"/>
          <w:szCs w:val="20"/>
        </w:rPr>
        <w:t xml:space="preserve"> </w:t>
      </w:r>
      <w:r w:rsidRPr="000F0312">
        <w:rPr>
          <w:rFonts w:ascii="Pretendard Light" w:eastAsia="Pretendard Light" w:hAnsi="Pretendard Light" w:cs="Microsoft GothicNeo"/>
          <w:sz w:val="20"/>
          <w:szCs w:val="20"/>
        </w:rPr>
        <w:br/>
        <w:t xml:space="preserve">[20] 금융감독원. (n.d.). </w:t>
      </w:r>
      <w:r w:rsidRPr="000F0312">
        <w:rPr>
          <w:rStyle w:val="a7"/>
          <w:rFonts w:ascii="Pretendard Light" w:eastAsia="Pretendard Light" w:hAnsi="Pretendard Light" w:cs="Microsoft GothicNeo"/>
          <w:sz w:val="20"/>
          <w:szCs w:val="20"/>
        </w:rPr>
        <w:t>용돈탐험대 교육 콘텐츠</w:t>
      </w:r>
      <w:r w:rsidRPr="000F0312">
        <w:rPr>
          <w:rFonts w:ascii="Pretendard Light" w:eastAsia="Pretendard Light" w:hAnsi="Pretendard Light" w:cs="Microsoft GothicNeo"/>
          <w:sz w:val="20"/>
          <w:szCs w:val="20"/>
        </w:rPr>
        <w:t xml:space="preserve">. 금융감독원. </w:t>
      </w:r>
      <w:r w:rsidRPr="000F0312">
        <w:rPr>
          <w:rFonts w:ascii="Pretendard Light" w:eastAsia="Pretendard Light" w:hAnsi="Pretendard Light" w:cs="Microsoft GothicNeo"/>
          <w:sz w:val="20"/>
          <w:szCs w:val="20"/>
        </w:rPr>
        <w:br/>
        <w:t xml:space="preserve">[21] 이영주. (2022.09.25). </w:t>
      </w:r>
      <w:r w:rsidRPr="000F0312">
        <w:rPr>
          <w:rStyle w:val="a7"/>
          <w:rFonts w:ascii="Pretendard Light" w:eastAsia="Pretendard Light" w:hAnsi="Pretendard Light" w:cs="Microsoft GothicNeo"/>
          <w:sz w:val="20"/>
          <w:szCs w:val="20"/>
        </w:rPr>
        <w:t>숨진 자립준비청년들, 정부지원 적립금 왜 안 찾아갔나?</w:t>
      </w:r>
      <w:r w:rsidRPr="000F0312">
        <w:rPr>
          <w:rFonts w:ascii="Pretendard Light" w:eastAsia="Pretendard Light" w:hAnsi="Pretendard Light" w:cs="Microsoft GothicNeo"/>
          <w:sz w:val="20"/>
          <w:szCs w:val="20"/>
        </w:rPr>
        <w:t xml:space="preserve">. 뉴시스. </w:t>
      </w:r>
      <w:r w:rsidRPr="000F0312">
        <w:rPr>
          <w:rFonts w:ascii="Pretendard Light" w:eastAsia="Pretendard Light" w:hAnsi="Pretendard Light" w:cs="Microsoft GothicNeo"/>
          <w:sz w:val="20"/>
          <w:szCs w:val="20"/>
        </w:rPr>
        <w:br/>
        <w:t xml:space="preserve">[22] 보건복지부. (2023.12.28). </w:t>
      </w:r>
      <w:r w:rsidRPr="000F0312">
        <w:rPr>
          <w:rStyle w:val="a7"/>
          <w:rFonts w:ascii="Pretendard Light" w:eastAsia="Pretendard Light" w:hAnsi="Pretendard Light" w:cs="Microsoft GothicNeo"/>
          <w:sz w:val="20"/>
          <w:szCs w:val="20"/>
        </w:rPr>
        <w:t>자립준비청년의 삶의 만족도, 교육 수준 등 전반적인 자립 여건 개선</w:t>
      </w:r>
      <w:r w:rsidRPr="000F0312">
        <w:rPr>
          <w:rFonts w:ascii="Pretendard Light" w:eastAsia="Pretendard Light" w:hAnsi="Pretendard Light" w:cs="Microsoft GothicNeo"/>
          <w:sz w:val="20"/>
          <w:szCs w:val="20"/>
        </w:rPr>
        <w:t xml:space="preserve">. 보건복지부. </w:t>
      </w:r>
      <w:r w:rsidRPr="000F0312">
        <w:rPr>
          <w:rFonts w:ascii="Pretendard Light" w:eastAsia="Pretendard Light" w:hAnsi="Pretendard Light" w:cs="Microsoft GothicNeo"/>
          <w:sz w:val="20"/>
          <w:szCs w:val="20"/>
        </w:rPr>
        <w:br/>
        <w:t xml:space="preserve">[23] 박효서 대덕구의회 의원. (2023.05.13). 자립준비청년 지원강화 요청. </w:t>
      </w:r>
      <w:r w:rsidRPr="000F0312">
        <w:rPr>
          <w:rStyle w:val="a7"/>
          <w:rFonts w:ascii="Pretendard Light" w:eastAsia="Pretendard Light" w:hAnsi="Pretendard Light" w:cs="Microsoft GothicNeo"/>
          <w:sz w:val="20"/>
          <w:szCs w:val="20"/>
        </w:rPr>
        <w:t>아이뉴스24</w:t>
      </w:r>
      <w:r w:rsidRPr="000F0312">
        <w:rPr>
          <w:rFonts w:ascii="Pretendard Light" w:eastAsia="Pretendard Light" w:hAnsi="Pretendard Light" w:cs="Microsoft GothicNeo"/>
          <w:sz w:val="20"/>
          <w:szCs w:val="20"/>
        </w:rPr>
        <w:t>.</w:t>
      </w:r>
      <w:r w:rsidRPr="000F0312">
        <w:rPr>
          <w:rFonts w:ascii="Pretendard Light" w:eastAsia="Pretendard Light" w:hAnsi="Pretendard Light" w:cs="Microsoft GothicNeo"/>
          <w:sz w:val="20"/>
          <w:szCs w:val="20"/>
        </w:rPr>
        <w:br/>
        <w:t xml:space="preserve">[24] 자립준비청년을 위한 금융 교육 이야기. (2023.05.13). </w:t>
      </w:r>
      <w:r w:rsidRPr="000F0312">
        <w:rPr>
          <w:rStyle w:val="a7"/>
          <w:rFonts w:ascii="Pretendard Light" w:eastAsia="Pretendard Light" w:hAnsi="Pretendard Light" w:cs="Microsoft GothicNeo"/>
          <w:sz w:val="20"/>
          <w:szCs w:val="20"/>
        </w:rPr>
        <w:t>더나은미래</w:t>
      </w:r>
      <w:r w:rsidRPr="000F0312">
        <w:rPr>
          <w:rFonts w:ascii="Pretendard Light" w:eastAsia="Pretendard Light" w:hAnsi="Pretendard Light" w:cs="Microsoft GothicNeo"/>
          <w:sz w:val="20"/>
          <w:szCs w:val="20"/>
        </w:rPr>
        <w:t xml:space="preserve">. </w:t>
      </w:r>
      <w:r w:rsidRPr="000F0312">
        <w:rPr>
          <w:rFonts w:ascii="Pretendard Light" w:eastAsia="Pretendard Light" w:hAnsi="Pretendard Light" w:cs="Microsoft GothicNeo"/>
          <w:sz w:val="20"/>
          <w:szCs w:val="20"/>
        </w:rPr>
        <w:br/>
      </w:r>
      <w:r w:rsidRPr="000F0312">
        <w:rPr>
          <w:rFonts w:ascii="Pretendard Light" w:eastAsia="Pretendard Light" w:hAnsi="Pretendard Light" w:cs="Microsoft GothicNeo"/>
          <w:sz w:val="20"/>
          <w:szCs w:val="20"/>
        </w:rPr>
        <w:lastRenderedPageBreak/>
        <w:t xml:space="preserve">[25] KSVA news. (2023.05.13). [기고] 자립준비청년 - 지원 현황과 나아가야 할 방향. </w:t>
      </w:r>
      <w:r w:rsidRPr="000F0312">
        <w:rPr>
          <w:rStyle w:val="a7"/>
          <w:rFonts w:ascii="Pretendard Light" w:eastAsia="Pretendard Light" w:hAnsi="Pretendard Light" w:cs="Microsoft GothicNeo"/>
          <w:sz w:val="20"/>
          <w:szCs w:val="20"/>
        </w:rPr>
        <w:t>KSVA news</w:t>
      </w:r>
      <w:r w:rsidRPr="000F0312">
        <w:rPr>
          <w:rFonts w:ascii="Pretendard Light" w:eastAsia="Pretendard Light" w:hAnsi="Pretendard Light" w:cs="Microsoft GothicNeo"/>
          <w:sz w:val="20"/>
          <w:szCs w:val="20"/>
        </w:rPr>
        <w:t>.</w:t>
      </w:r>
      <w:r w:rsidR="00C64923" w:rsidRPr="000F0312">
        <w:rPr>
          <w:rFonts w:ascii="Pretendard Light" w:eastAsia="Pretendard Light" w:hAnsi="Pretendard Light" w:cs="Microsoft GothicNeo"/>
          <w:sz w:val="20"/>
          <w:szCs w:val="20"/>
        </w:rPr>
        <w:br/>
        <w:t xml:space="preserve">[26] </w:t>
      </w:r>
      <w:r w:rsidRPr="000F0312">
        <w:rPr>
          <w:rFonts w:ascii="Pretendard Light" w:eastAsia="Pretendard Light" w:hAnsi="Pretendard Light" w:cs="Microsoft GothicNeo"/>
          <w:sz w:val="20"/>
          <w:szCs w:val="20"/>
        </w:rPr>
        <w:t xml:space="preserve">보건복지부. (2023). </w:t>
      </w:r>
      <w:r w:rsidRPr="000F0312">
        <w:rPr>
          <w:rStyle w:val="a7"/>
          <w:rFonts w:ascii="Pretendard Light" w:eastAsia="Pretendard Light" w:hAnsi="Pretendard Light" w:cs="Microsoft GothicNeo"/>
          <w:sz w:val="20"/>
          <w:szCs w:val="20"/>
        </w:rPr>
        <w:t>자립준비청년의 삶의 만족도, 교육 수준 등 전반적인 자립 여건 개선</w:t>
      </w:r>
      <w:r w:rsidRPr="000F0312">
        <w:rPr>
          <w:rFonts w:ascii="Pretendard Light" w:eastAsia="Pretendard Light" w:hAnsi="Pretendard Light" w:cs="Microsoft GothicNeo"/>
          <w:sz w:val="20"/>
          <w:szCs w:val="20"/>
        </w:rPr>
        <w:t xml:space="preserve"> [배포 콘텐츠]. </w:t>
      </w:r>
      <w:r w:rsidR="00C64923" w:rsidRPr="000F0312">
        <w:rPr>
          <w:rFonts w:ascii="Pretendard Light" w:eastAsia="Pretendard Light" w:hAnsi="Pretendard Light" w:cs="Microsoft GothicNeo"/>
          <w:sz w:val="20"/>
          <w:szCs w:val="20"/>
        </w:rPr>
        <w:br/>
      </w:r>
      <w:r w:rsidR="00C64923" w:rsidRPr="000F0312">
        <w:rPr>
          <w:rFonts w:ascii="Pretendard Light" w:eastAsia="Pretendard Light" w:hAnsi="Pretendard Light" w:cs="Microsoft GothicNeo"/>
          <w:sz w:val="20"/>
          <w:szCs w:val="20"/>
          <w:lang w:val="en-US"/>
        </w:rPr>
        <w:t xml:space="preserve">[27] </w:t>
      </w:r>
      <w:r w:rsidRPr="000F0312">
        <w:rPr>
          <w:rFonts w:ascii="Pretendard Light" w:eastAsia="Pretendard Light" w:hAnsi="Pretendard Light" w:cs="Microsoft GothicNeo"/>
          <w:sz w:val="20"/>
          <w:szCs w:val="20"/>
          <w:lang w:val="en-US"/>
        </w:rPr>
        <w:t xml:space="preserve">The Relationship between Childhood Trauma and Depression in Youths in the Transition to Independent Living: The Mediating Effect of Disconnection-Rejection Schemas Moderated by Out-of-Home Care Types. </w:t>
      </w:r>
      <w:r w:rsidRPr="000F0312">
        <w:rPr>
          <w:rFonts w:ascii="Pretendard Light" w:eastAsia="Pretendard Light" w:hAnsi="Pretendard Light" w:cs="Microsoft GothicNeo"/>
          <w:sz w:val="20"/>
          <w:szCs w:val="20"/>
        </w:rPr>
        <w:t xml:space="preserve">(2023). </w:t>
      </w:r>
      <w:r w:rsidRPr="000F0312">
        <w:rPr>
          <w:rStyle w:val="a7"/>
          <w:rFonts w:ascii="Pretendard Light" w:eastAsia="Pretendard Light" w:hAnsi="Pretendard Light" w:cs="Microsoft GothicNeo"/>
          <w:sz w:val="20"/>
          <w:szCs w:val="20"/>
        </w:rPr>
        <w:t>Stress Research Journal</w:t>
      </w:r>
      <w:r w:rsidRPr="000F0312">
        <w:rPr>
          <w:rFonts w:ascii="Pretendard Light" w:eastAsia="Pretendard Light" w:hAnsi="Pretendard Light" w:cs="Microsoft GothicNeo"/>
          <w:sz w:val="20"/>
          <w:szCs w:val="20"/>
        </w:rPr>
        <w:t>.</w:t>
      </w:r>
      <w:r w:rsidR="00C64923" w:rsidRPr="000F0312">
        <w:rPr>
          <w:rFonts w:ascii="Pretendard Light" w:eastAsia="Pretendard Light" w:hAnsi="Pretendard Light" w:cs="Microsoft GothicNeo"/>
          <w:sz w:val="20"/>
          <w:szCs w:val="20"/>
        </w:rPr>
        <w:br/>
        <w:t xml:space="preserve">[28] </w:t>
      </w:r>
      <w:r w:rsidRPr="000F0312">
        <w:rPr>
          <w:rFonts w:ascii="Pretendard Light" w:eastAsia="Pretendard Light" w:hAnsi="Pretendard Light" w:cs="Microsoft GothicNeo"/>
          <w:sz w:val="20"/>
          <w:szCs w:val="20"/>
        </w:rPr>
        <w:t xml:space="preserve">이유나. (2025.02.11). </w:t>
      </w:r>
      <w:r w:rsidRPr="000F0312">
        <w:rPr>
          <w:rStyle w:val="a7"/>
          <w:rFonts w:ascii="Pretendard Light" w:eastAsia="Pretendard Light" w:hAnsi="Pretendard Light" w:cs="Microsoft GothicNeo"/>
          <w:sz w:val="20"/>
          <w:szCs w:val="20"/>
        </w:rPr>
        <w:t>자립준비청년 5명 중 1명 '생활비 부족' 호소…. 전문가 "자립정착금 상향 필요"</w:t>
      </w:r>
      <w:r w:rsidRPr="000F0312">
        <w:rPr>
          <w:rFonts w:ascii="Pretendard Light" w:eastAsia="Pretendard Light" w:hAnsi="Pretendard Light" w:cs="Microsoft GothicNeo"/>
          <w:sz w:val="20"/>
          <w:szCs w:val="20"/>
        </w:rPr>
        <w:t xml:space="preserve">. 뉴스핌. </w:t>
      </w:r>
      <w:r w:rsidR="00C64923" w:rsidRPr="000F0312">
        <w:rPr>
          <w:rFonts w:ascii="Pretendard Light" w:eastAsia="Pretendard Light" w:hAnsi="Pretendard Light" w:cs="Microsoft GothicNeo"/>
          <w:sz w:val="20"/>
          <w:szCs w:val="20"/>
        </w:rPr>
        <w:br/>
        <w:t xml:space="preserve">[29] </w:t>
      </w:r>
      <w:r w:rsidRPr="000F0312">
        <w:rPr>
          <w:rFonts w:ascii="Pretendard Light" w:eastAsia="Pretendard Light" w:hAnsi="Pretendard Light" w:cs="Microsoft GothicNeo"/>
          <w:sz w:val="20"/>
          <w:szCs w:val="20"/>
        </w:rPr>
        <w:t xml:space="preserve">이기추. (2021.03.04). </w:t>
      </w:r>
      <w:r w:rsidRPr="000F0312">
        <w:rPr>
          <w:rStyle w:val="a7"/>
          <w:rFonts w:ascii="Pretendard Light" w:eastAsia="Pretendard Light" w:hAnsi="Pretendard Light" w:cs="Microsoft GothicNeo"/>
          <w:sz w:val="20"/>
          <w:szCs w:val="20"/>
        </w:rPr>
        <w:t>대전교육청, 2023년까지 1인 1스마트 단말기 보급</w:t>
      </w:r>
      <w:r w:rsidRPr="000F0312">
        <w:rPr>
          <w:rFonts w:ascii="Pretendard Light" w:eastAsia="Pretendard Light" w:hAnsi="Pretendard Light" w:cs="Microsoft GothicNeo"/>
          <w:sz w:val="20"/>
          <w:szCs w:val="20"/>
        </w:rPr>
        <w:t xml:space="preserve">. 충청매일. </w:t>
      </w:r>
      <w:r w:rsidR="00C64923" w:rsidRPr="000F0312">
        <w:rPr>
          <w:rFonts w:ascii="Pretendard Light" w:eastAsia="Pretendard Light" w:hAnsi="Pretendard Light" w:cs="Microsoft GothicNeo"/>
          <w:sz w:val="20"/>
          <w:szCs w:val="20"/>
        </w:rPr>
        <w:br/>
        <w:t xml:space="preserve">[30] </w:t>
      </w:r>
      <w:r w:rsidRPr="000F0312">
        <w:rPr>
          <w:rFonts w:ascii="Pretendard Light" w:eastAsia="Pretendard Light" w:hAnsi="Pretendard Light" w:cs="Microsoft GothicNeo"/>
          <w:sz w:val="20"/>
          <w:szCs w:val="20"/>
        </w:rPr>
        <w:t xml:space="preserve">이기추. (2023.12.11). </w:t>
      </w:r>
      <w:r w:rsidRPr="000F0312">
        <w:rPr>
          <w:rStyle w:val="a7"/>
          <w:rFonts w:ascii="Pretendard Light" w:eastAsia="Pretendard Light" w:hAnsi="Pretendard Light" w:cs="Microsoft GothicNeo"/>
          <w:sz w:val="20"/>
          <w:szCs w:val="20"/>
        </w:rPr>
        <w:t>대전교육청의 미래를 열어가는 디지털교육</w:t>
      </w:r>
      <w:r w:rsidRPr="000F0312">
        <w:rPr>
          <w:rFonts w:ascii="Pretendard Light" w:eastAsia="Pretendard Light" w:hAnsi="Pretendard Light" w:cs="Microsoft GothicNeo"/>
          <w:sz w:val="20"/>
          <w:szCs w:val="20"/>
        </w:rPr>
        <w:t xml:space="preserve">. 충청투데이. </w:t>
      </w:r>
      <w:r w:rsidR="00C64923" w:rsidRPr="000F0312">
        <w:rPr>
          <w:rFonts w:ascii="Pretendard Light" w:eastAsia="Pretendard Light" w:hAnsi="Pretendard Light" w:cs="Microsoft GothicNeo"/>
          <w:sz w:val="20"/>
          <w:szCs w:val="20"/>
        </w:rPr>
        <w:br/>
        <w:t xml:space="preserve">[31] </w:t>
      </w:r>
      <w:r w:rsidRPr="000F0312">
        <w:rPr>
          <w:rFonts w:ascii="Pretendard Light" w:eastAsia="Pretendard Light" w:hAnsi="Pretendard Light" w:cs="Microsoft GothicNeo"/>
          <w:sz w:val="20"/>
          <w:szCs w:val="20"/>
        </w:rPr>
        <w:t xml:space="preserve">조수정, &amp; 이영주. (2022.09.25). </w:t>
      </w:r>
      <w:r w:rsidRPr="000F0312">
        <w:rPr>
          <w:rStyle w:val="a7"/>
          <w:rFonts w:ascii="Pretendard Light" w:eastAsia="Pretendard Light" w:hAnsi="Pretendard Light" w:cs="Microsoft GothicNeo"/>
          <w:sz w:val="20"/>
          <w:szCs w:val="20"/>
        </w:rPr>
        <w:t>숨진 자립준비청년들, 정부지원 적립금 왜 안 찾아갔나</w:t>
      </w:r>
      <w:r w:rsidRPr="000F0312">
        <w:rPr>
          <w:rFonts w:ascii="Pretendard Light" w:eastAsia="Pretendard Light" w:hAnsi="Pretendard Light" w:cs="Microsoft GothicNeo"/>
          <w:sz w:val="20"/>
          <w:szCs w:val="20"/>
        </w:rPr>
        <w:t xml:space="preserve">. 뉴시스. </w:t>
      </w:r>
    </w:p>
    <w:p w14:paraId="705D3EAD" w14:textId="45717154" w:rsidR="00675112" w:rsidRPr="00FF4E9E" w:rsidRDefault="00675112" w:rsidP="00B274C8">
      <w:pPr>
        <w:pStyle w:val="ab"/>
        <w:spacing w:line="276" w:lineRule="auto"/>
        <w:rPr>
          <w:rFonts w:ascii="Pretendard Light" w:eastAsia="Pretendard Light" w:hAnsi="Pretendard Light" w:cs="Microsoft GothicNeo"/>
          <w:sz w:val="22"/>
          <w:szCs w:val="22"/>
        </w:rPr>
      </w:pPr>
      <w:r w:rsidRPr="000F0312">
        <w:rPr>
          <w:rFonts w:ascii="Pretendard Light" w:eastAsia="Pretendard Light" w:hAnsi="Pretendard Light" w:cs="Microsoft GothicNeo"/>
          <w:b/>
          <w:bCs/>
          <w:sz w:val="22"/>
          <w:szCs w:val="22"/>
        </w:rPr>
        <w:t>5. 프로그램 평가</w:t>
      </w:r>
      <w:r w:rsidRPr="00FF4E9E">
        <w:rPr>
          <w:rFonts w:ascii="Pretendard Light" w:eastAsia="Pretendard Light" w:hAnsi="Pretendard Light" w:cs="Microsoft GothicNeo"/>
          <w:sz w:val="22"/>
          <w:szCs w:val="22"/>
        </w:rPr>
        <w:br/>
      </w:r>
      <w:r w:rsidRPr="000F0312">
        <w:rPr>
          <w:rFonts w:ascii="Pretendard Light" w:eastAsia="Pretendard Light" w:hAnsi="Pretendard Light" w:cs="Microsoft GothicNeo"/>
          <w:sz w:val="20"/>
          <w:szCs w:val="20"/>
        </w:rPr>
        <w:t xml:space="preserve">[1] 강현. (2024). </w:t>
      </w:r>
      <w:r w:rsidRPr="000F0312">
        <w:rPr>
          <w:rStyle w:val="a7"/>
          <w:rFonts w:ascii="Pretendard Light" w:eastAsia="Pretendard Light" w:hAnsi="Pretendard Light" w:cs="Microsoft GothicNeo"/>
          <w:sz w:val="20"/>
          <w:szCs w:val="20"/>
        </w:rPr>
        <w:t>미국의 아동 자립지원제도와 시사점</w:t>
      </w:r>
      <w:r w:rsidRPr="000F0312">
        <w:rPr>
          <w:rFonts w:ascii="Pretendard Light" w:eastAsia="Pretendard Light" w:hAnsi="Pretendard Light" w:cs="Microsoft GothicNeo"/>
          <w:sz w:val="20"/>
          <w:szCs w:val="20"/>
        </w:rPr>
        <w:t xml:space="preserve">. </w:t>
      </w:r>
      <w:r w:rsidRPr="000F0312">
        <w:rPr>
          <w:rStyle w:val="a7"/>
          <w:rFonts w:ascii="Pretendard Light" w:eastAsia="Pretendard Light" w:hAnsi="Pretendard Light" w:cs="Microsoft GothicNeo"/>
          <w:sz w:val="20"/>
          <w:szCs w:val="20"/>
        </w:rPr>
        <w:t>글로벌 사회보장 리뷰, 7</w:t>
      </w:r>
      <w:r w:rsidRPr="000F0312">
        <w:rPr>
          <w:rFonts w:ascii="Pretendard Light" w:eastAsia="Pretendard Light" w:hAnsi="Pretendard Light" w:cs="Microsoft GothicNeo"/>
          <w:sz w:val="20"/>
          <w:szCs w:val="20"/>
        </w:rPr>
        <w:t>, 94</w:t>
      </w:r>
      <w:r w:rsidRPr="000F0312">
        <w:rPr>
          <w:rFonts w:ascii="Pretendard Light" w:eastAsia="Pretendard Light" w:hAnsi="Pretendard Light" w:cs="Courier New"/>
          <w:sz w:val="20"/>
          <w:szCs w:val="20"/>
        </w:rPr>
        <w:t>–</w:t>
      </w:r>
      <w:r w:rsidRPr="000F0312">
        <w:rPr>
          <w:rFonts w:ascii="Pretendard Light" w:eastAsia="Pretendard Light" w:hAnsi="Pretendard Light" w:cs="Microsoft GothicNeo"/>
          <w:sz w:val="20"/>
          <w:szCs w:val="20"/>
        </w:rPr>
        <w:t xml:space="preserve">113. </w:t>
      </w:r>
      <w:r w:rsidRPr="000F0312">
        <w:rPr>
          <w:rFonts w:ascii="Pretendard Light" w:eastAsia="Pretendard Light" w:hAnsi="Pretendard Light" w:cs="Microsoft GothicNeo"/>
          <w:sz w:val="20"/>
          <w:szCs w:val="20"/>
        </w:rPr>
        <w:br/>
        <w:t xml:space="preserve">[2] 강현. (2024). </w:t>
      </w:r>
      <w:r w:rsidRPr="000F0312">
        <w:rPr>
          <w:rStyle w:val="a7"/>
          <w:rFonts w:ascii="Pretendard Light" w:eastAsia="Pretendard Light" w:hAnsi="Pretendard Light" w:cs="Microsoft GothicNeo"/>
          <w:sz w:val="20"/>
          <w:szCs w:val="20"/>
        </w:rPr>
        <w:t>미국의 아동 자립지원제도와 시사점</w:t>
      </w:r>
      <w:r w:rsidRPr="000F0312">
        <w:rPr>
          <w:rFonts w:ascii="Pretendard Light" w:eastAsia="Pretendard Light" w:hAnsi="Pretendard Light" w:cs="Microsoft GothicNeo"/>
          <w:sz w:val="20"/>
          <w:szCs w:val="20"/>
        </w:rPr>
        <w:t xml:space="preserve">. </w:t>
      </w:r>
      <w:r w:rsidRPr="000F0312">
        <w:rPr>
          <w:rStyle w:val="a7"/>
          <w:rFonts w:ascii="Pretendard Light" w:eastAsia="Pretendard Light" w:hAnsi="Pretendard Light" w:cs="Microsoft GothicNeo"/>
          <w:sz w:val="20"/>
          <w:szCs w:val="20"/>
        </w:rPr>
        <w:t>글로벌 사회보장 리뷰, 7</w:t>
      </w:r>
      <w:r w:rsidRPr="000F0312">
        <w:rPr>
          <w:rFonts w:ascii="Pretendard Light" w:eastAsia="Pretendard Light" w:hAnsi="Pretendard Light" w:cs="Microsoft GothicNeo"/>
          <w:sz w:val="20"/>
          <w:szCs w:val="20"/>
        </w:rPr>
        <w:t>, 94</w:t>
      </w:r>
      <w:r w:rsidRPr="000F0312">
        <w:rPr>
          <w:rFonts w:ascii="Pretendard Light" w:eastAsia="Pretendard Light" w:hAnsi="Pretendard Light" w:cs="Courier New"/>
          <w:sz w:val="20"/>
          <w:szCs w:val="20"/>
        </w:rPr>
        <w:t>–</w:t>
      </w:r>
      <w:r w:rsidRPr="000F0312">
        <w:rPr>
          <w:rFonts w:ascii="Pretendard Light" w:eastAsia="Pretendard Light" w:hAnsi="Pretendard Light" w:cs="Microsoft GothicNeo"/>
          <w:sz w:val="20"/>
          <w:szCs w:val="20"/>
        </w:rPr>
        <w:t xml:space="preserve">113. </w:t>
      </w:r>
      <w:r w:rsidRPr="000F0312">
        <w:rPr>
          <w:rFonts w:ascii="Pretendard Light" w:eastAsia="Pretendard Light" w:hAnsi="Pretendard Light" w:cs="Microsoft GothicNeo"/>
          <w:sz w:val="20"/>
          <w:szCs w:val="20"/>
        </w:rPr>
        <w:br/>
        <w:t xml:space="preserve">[3] 조가은, &amp; 정기정. (2022). </w:t>
      </w:r>
      <w:r w:rsidRPr="000F0312">
        <w:rPr>
          <w:rStyle w:val="a7"/>
          <w:rFonts w:ascii="Pretendard Light" w:eastAsia="Pretendard Light" w:hAnsi="Pretendard Light" w:cs="Microsoft GothicNeo"/>
          <w:sz w:val="20"/>
          <w:szCs w:val="20"/>
        </w:rPr>
        <w:t>청소년 자립준비도 척도 개발 및 타당화연구</w:t>
      </w:r>
      <w:r w:rsidRPr="000F0312">
        <w:rPr>
          <w:rFonts w:ascii="Pretendard Light" w:eastAsia="Pretendard Light" w:hAnsi="Pretendard Light" w:cs="Microsoft GothicNeo"/>
          <w:sz w:val="20"/>
          <w:szCs w:val="20"/>
        </w:rPr>
        <w:t xml:space="preserve">. </w:t>
      </w:r>
      <w:r w:rsidRPr="000F0312">
        <w:rPr>
          <w:rStyle w:val="a7"/>
          <w:rFonts w:ascii="Pretendard Light" w:eastAsia="Pretendard Light" w:hAnsi="Pretendard Light" w:cs="Microsoft GothicNeo"/>
          <w:sz w:val="20"/>
          <w:szCs w:val="20"/>
        </w:rPr>
        <w:t>청소년상담연구지, 30</w:t>
      </w:r>
      <w:r w:rsidRPr="000F0312">
        <w:rPr>
          <w:rFonts w:ascii="Pretendard Light" w:eastAsia="Pretendard Light" w:hAnsi="Pretendard Light" w:cs="Microsoft GothicNeo"/>
          <w:sz w:val="20"/>
          <w:szCs w:val="20"/>
        </w:rPr>
        <w:t>(1), 103</w:t>
      </w:r>
      <w:r w:rsidRPr="000F0312">
        <w:rPr>
          <w:rFonts w:ascii="Pretendard Light" w:eastAsia="Pretendard Light" w:hAnsi="Pretendard Light" w:cs="Courier New"/>
          <w:sz w:val="20"/>
          <w:szCs w:val="20"/>
        </w:rPr>
        <w:t>–</w:t>
      </w:r>
      <w:r w:rsidRPr="000F0312">
        <w:rPr>
          <w:rFonts w:ascii="Pretendard Light" w:eastAsia="Pretendard Light" w:hAnsi="Pretendard Light" w:cs="Microsoft GothicNeo"/>
          <w:sz w:val="20"/>
          <w:szCs w:val="20"/>
        </w:rPr>
        <w:t xml:space="preserve">128. </w:t>
      </w:r>
      <w:r w:rsidRPr="000F0312">
        <w:rPr>
          <w:rFonts w:ascii="Pretendard Light" w:eastAsia="Pretendard Light" w:hAnsi="Pretendard Light" w:cs="Microsoft GothicNeo"/>
          <w:sz w:val="20"/>
          <w:szCs w:val="20"/>
        </w:rPr>
        <w:br/>
        <w:t xml:space="preserve">[4] 아동권리보장원. (n.d.). </w:t>
      </w:r>
      <w:r w:rsidRPr="000F0312">
        <w:rPr>
          <w:rStyle w:val="a7"/>
          <w:rFonts w:ascii="Pretendard Light" w:eastAsia="Pretendard Light" w:hAnsi="Pretendard Light" w:cs="Microsoft GothicNeo"/>
          <w:sz w:val="20"/>
          <w:szCs w:val="20"/>
        </w:rPr>
        <w:t>아동자립지원</w:t>
      </w:r>
      <w:r w:rsidRPr="000F0312">
        <w:rPr>
          <w:rFonts w:ascii="Pretendard Light" w:eastAsia="Pretendard Light" w:hAnsi="Pretendard Light" w:cs="Microsoft GothicNeo"/>
          <w:sz w:val="20"/>
          <w:szCs w:val="20"/>
        </w:rPr>
        <w:t xml:space="preserve">. 아동권리보장원. </w:t>
      </w:r>
    </w:p>
    <w:p w14:paraId="2F06582C" w14:textId="6E26543C" w:rsidR="00675112" w:rsidRPr="00FF4E9E" w:rsidRDefault="00BE12BD" w:rsidP="00B274C8">
      <w:pPr>
        <w:rPr>
          <w:rFonts w:ascii="Pretendard Light" w:eastAsia="Pretendard Light" w:hAnsi="Pretendard Light" w:cs="Microsoft GothicNeo"/>
        </w:rPr>
      </w:pPr>
      <w:r w:rsidRPr="000F0312">
        <w:rPr>
          <w:rFonts w:ascii="Pretendard Light" w:eastAsia="Pretendard Light" w:hAnsi="Pretendard Light" w:cs="Microsoft GothicNeo"/>
          <w:b/>
          <w:bCs/>
        </w:rPr>
        <w:t>7. 프로그램 운영</w:t>
      </w:r>
      <w:r w:rsidRPr="00FF4E9E">
        <w:rPr>
          <w:rFonts w:ascii="Pretendard Light" w:eastAsia="Pretendard Light" w:hAnsi="Pretendard Light" w:cs="Microsoft GothicNeo"/>
        </w:rPr>
        <w:br/>
      </w:r>
      <w:r w:rsidRPr="000F0312">
        <w:rPr>
          <w:rFonts w:ascii="Pretendard Light" w:eastAsia="Pretendard Light" w:hAnsi="Pretendard Light" w:cs="Microsoft GothicNeo"/>
          <w:sz w:val="20"/>
          <w:szCs w:val="20"/>
        </w:rPr>
        <w:t xml:space="preserve">[1] 희망디딤돌재단. (2025.05.09). </w:t>
      </w:r>
      <w:r w:rsidRPr="000F0312">
        <w:rPr>
          <w:rStyle w:val="a7"/>
          <w:rFonts w:ascii="Pretendard Light" w:eastAsia="Pretendard Light" w:hAnsi="Pretendard Light" w:cs="Microsoft GothicNeo"/>
          <w:sz w:val="20"/>
          <w:szCs w:val="20"/>
        </w:rPr>
        <w:t>전국 센터 현황 중 대전센터</w:t>
      </w:r>
      <w:r w:rsidRPr="000F0312">
        <w:rPr>
          <w:rFonts w:ascii="Pretendard Light" w:eastAsia="Pretendard Light" w:hAnsi="Pretendard Light" w:cs="Microsoft GothicNeo"/>
          <w:sz w:val="20"/>
          <w:szCs w:val="20"/>
        </w:rPr>
        <w:t>. 희망디딤돌재단.</w:t>
      </w:r>
    </w:p>
    <w:sectPr w:rsidR="00675112" w:rsidRPr="00FF4E9E">
      <w:foot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04D1F" w14:textId="77777777" w:rsidR="00A85819" w:rsidRDefault="00A85819">
      <w:pPr>
        <w:spacing w:line="240" w:lineRule="auto"/>
      </w:pPr>
      <w:r>
        <w:separator/>
      </w:r>
    </w:p>
  </w:endnote>
  <w:endnote w:type="continuationSeparator" w:id="0">
    <w:p w14:paraId="4C73EEBB" w14:textId="77777777" w:rsidR="00A85819" w:rsidRDefault="00A858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0B50C8B-4B05-4B03-B8DD-B1D44498D8D3}"/>
    <w:embedBold r:id="rId2" w:fontKey="{D6D6BC5A-2A8E-4609-958B-49FAC4950B00}"/>
    <w:embedItalic r:id="rId3" w:fontKey="{0C0B94D8-9081-44AE-8DB1-E2C5953DB83E}"/>
  </w:font>
  <w:font w:name="Symbol">
    <w:panose1 w:val="05050102010706020507"/>
    <w:charset w:val="02"/>
    <w:family w:val="roman"/>
    <w:pitch w:val="variable"/>
    <w:sig w:usb0="00000000" w:usb1="10000000" w:usb2="00000000" w:usb3="00000000" w:csb0="80000000" w:csb1="00000000"/>
    <w:embedRegular r:id="rId4" w:fontKey="{B55A2BFD-1AD6-48F8-A7E8-B559F17FA336}"/>
  </w:font>
  <w:font w:name="Courier New">
    <w:panose1 w:val="02070309020205020404"/>
    <w:charset w:val="00"/>
    <w:family w:val="modern"/>
    <w:pitch w:val="fixed"/>
    <w:sig w:usb0="E0002EFF" w:usb1="C0007843" w:usb2="00000009" w:usb3="00000000" w:csb0="000001FF" w:csb1="00000000"/>
    <w:embedRegular r:id="rId5" w:fontKey="{A5356578-9A9F-4771-B913-28815C52EACA}"/>
    <w:embedItalic r:id="rId6" w:fontKey="{FEE28734-EC60-4715-96C6-9C34C4F6233B}"/>
  </w:font>
  <w:font w:name="Wingdings">
    <w:panose1 w:val="05000000000000000000"/>
    <w:charset w:val="02"/>
    <w:family w:val="auto"/>
    <w:pitch w:val="variable"/>
    <w:sig w:usb0="00000000" w:usb1="10000000" w:usb2="00000000" w:usb3="00000000" w:csb0="80000000" w:csb1="00000000"/>
    <w:embedRegular r:id="rId7" w:fontKey="{83CA28B4-ECE8-40CF-907F-4C41AF626791}"/>
  </w:font>
  <w:font w:name="맑은 고딕">
    <w:panose1 w:val="020B0503020000020004"/>
    <w:charset w:val="81"/>
    <w:family w:val="modern"/>
    <w:pitch w:val="variable"/>
    <w:sig w:usb0="9000002F" w:usb1="29D77CFB" w:usb2="00000012" w:usb3="00000000" w:csb0="00080001" w:csb1="00000000"/>
    <w:embedRegular r:id="rId8" w:subsetted="1" w:fontKey="{7FDB2485-BE75-4BA9-B55A-243759F18526}"/>
  </w:font>
  <w:font w:name="Pretendard Light">
    <w:altName w:val="맑은 고딕"/>
    <w:panose1 w:val="02000403000000020004"/>
    <w:charset w:val="81"/>
    <w:family w:val="modern"/>
    <w:notTrueType/>
    <w:pitch w:val="variable"/>
    <w:sig w:usb0="E10002FF" w:usb1="1BD7E5FF" w:usb2="04000011" w:usb3="00000000" w:csb0="0008019F" w:csb1="00000000"/>
  </w:font>
  <w:font w:name="Arial">
    <w:panose1 w:val="020B0604020202020204"/>
    <w:charset w:val="00"/>
    <w:family w:val="swiss"/>
    <w:pitch w:val="variable"/>
    <w:sig w:usb0="E0002EFF" w:usb1="C000785B" w:usb2="00000009" w:usb3="00000000" w:csb0="000001FF" w:csb1="00000000"/>
    <w:embedRegular r:id="rId9" w:fontKey="{669026B9-FEFF-4E0A-8F90-5A25453204A7}"/>
    <w:embedBold r:id="rId10" w:fontKey="{B99CCD3E-E240-47F9-AB00-2F6772F53041}"/>
    <w:embedItalic r:id="rId11" w:fontKey="{94C23922-2C05-4EC5-9FC1-1CAC55D19A5A}"/>
  </w:font>
  <w:font w:name="굴림">
    <w:altName w:val="Gulim"/>
    <w:panose1 w:val="020B0600000101010101"/>
    <w:charset w:val="81"/>
    <w:family w:val="moder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12" w:fontKey="{23E4FECA-1277-4EC0-AE90-120DD6F855F7}"/>
  </w:font>
  <w:font w:name="Microsoft GothicNeo">
    <w:charset w:val="81"/>
    <w:family w:val="swiss"/>
    <w:pitch w:val="variable"/>
    <w:sig w:usb0="800002BF" w:usb1="29D7A47B" w:usb2="00000010" w:usb3="00000000" w:csb0="0029009F" w:csb1="00000000"/>
  </w:font>
  <w:font w:name="Calibri">
    <w:panose1 w:val="020F0502020204030204"/>
    <w:charset w:val="00"/>
    <w:family w:val="swiss"/>
    <w:pitch w:val="variable"/>
    <w:sig w:usb0="E4002EFF" w:usb1="C200247B" w:usb2="00000009" w:usb3="00000000" w:csb0="000001FF" w:csb1="00000000"/>
    <w:embedRegular r:id="rId13" w:fontKey="{C125E850-02EB-4A4B-9375-C6A35C1D542C}"/>
    <w:embedBold r:id="rId14" w:fontKey="{EA5064BE-E674-4A19-B6C5-4451C97DDE42}"/>
  </w:font>
  <w:font w:name="Pretendard Medium">
    <w:altName w:val="맑은 고딕"/>
    <w:panose1 w:val="02000603000000020004"/>
    <w:charset w:val="81"/>
    <w:family w:val="modern"/>
    <w:notTrueType/>
    <w:pitch w:val="variable"/>
    <w:sig w:usb0="E10002FF" w:usb1="1BD7E5FF" w:usb2="04000011" w:usb3="00000000" w:csb0="0008019F" w:csb1="00000000"/>
  </w:font>
  <w:font w:name="Cambria Math">
    <w:panose1 w:val="02040503050406030204"/>
    <w:charset w:val="00"/>
    <w:family w:val="roman"/>
    <w:pitch w:val="variable"/>
    <w:sig w:usb0="E00006FF" w:usb1="420024FF" w:usb2="02000000" w:usb3="00000000" w:csb0="0000019F" w:csb1="00000000"/>
    <w:embedRegular r:id="rId15" w:fontKey="{9CF5CE91-898E-400D-9FBB-2346017DE1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19493745"/>
      <w:docPartObj>
        <w:docPartGallery w:val="Page Numbers (Bottom of Page)"/>
        <w:docPartUnique/>
      </w:docPartObj>
    </w:sdtPr>
    <w:sdtContent>
      <w:p w14:paraId="1BF6192C" w14:textId="45F02485" w:rsidR="00121504" w:rsidRDefault="00121504">
        <w:pPr>
          <w:pStyle w:val="ae"/>
          <w:jc w:val="right"/>
        </w:pPr>
        <w:r>
          <w:fldChar w:fldCharType="begin"/>
        </w:r>
        <w:r>
          <w:instrText>PAGE   \* MERGEFORMAT</w:instrText>
        </w:r>
        <w:r>
          <w:fldChar w:fldCharType="separate"/>
        </w:r>
        <w:r>
          <w:rPr>
            <w:lang w:val="ko-KR"/>
          </w:rPr>
          <w:t>2</w:t>
        </w:r>
        <w:r>
          <w:fldChar w:fldCharType="end"/>
        </w:r>
      </w:p>
    </w:sdtContent>
  </w:sdt>
  <w:p w14:paraId="53D4CF2E" w14:textId="77777777" w:rsidR="00121504" w:rsidRDefault="0012150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3C71B2" w14:textId="77777777" w:rsidR="00A85819" w:rsidRDefault="00A85819">
      <w:pPr>
        <w:spacing w:line="240" w:lineRule="auto"/>
      </w:pPr>
      <w:r>
        <w:separator/>
      </w:r>
    </w:p>
  </w:footnote>
  <w:footnote w:type="continuationSeparator" w:id="0">
    <w:p w14:paraId="4ACF40C0" w14:textId="77777777" w:rsidR="00A85819" w:rsidRDefault="00A8581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0325C"/>
    <w:multiLevelType w:val="hybridMultilevel"/>
    <w:tmpl w:val="5BF2B51A"/>
    <w:lvl w:ilvl="0" w:tplc="54BC03F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01BC38A1"/>
    <w:multiLevelType w:val="hybridMultilevel"/>
    <w:tmpl w:val="8A94CEAA"/>
    <w:lvl w:ilvl="0" w:tplc="F65CC426">
      <w:start w:val="3"/>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03231152"/>
    <w:multiLevelType w:val="multilevel"/>
    <w:tmpl w:val="6D3ACD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DA4505"/>
    <w:multiLevelType w:val="hybridMultilevel"/>
    <w:tmpl w:val="4E1E4744"/>
    <w:lvl w:ilvl="0" w:tplc="2B56E48C">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6307EA0"/>
    <w:multiLevelType w:val="hybridMultilevel"/>
    <w:tmpl w:val="94C4D27C"/>
    <w:lvl w:ilvl="0" w:tplc="1A802B2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5" w15:restartNumberingAfterBreak="0">
    <w:nsid w:val="07E17055"/>
    <w:multiLevelType w:val="multilevel"/>
    <w:tmpl w:val="5C90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4C51E7"/>
    <w:multiLevelType w:val="multilevel"/>
    <w:tmpl w:val="880E2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22189C"/>
    <w:multiLevelType w:val="multilevel"/>
    <w:tmpl w:val="81C83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C7264A"/>
    <w:multiLevelType w:val="hybridMultilevel"/>
    <w:tmpl w:val="AFFCDFC6"/>
    <w:lvl w:ilvl="0" w:tplc="F026737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9" w15:restartNumberingAfterBreak="0">
    <w:nsid w:val="24994DCD"/>
    <w:multiLevelType w:val="multilevel"/>
    <w:tmpl w:val="E188A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4AE7234"/>
    <w:multiLevelType w:val="multilevel"/>
    <w:tmpl w:val="F07C5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B85830"/>
    <w:multiLevelType w:val="hybridMultilevel"/>
    <w:tmpl w:val="D49AD316"/>
    <w:lvl w:ilvl="0" w:tplc="184EC99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2A024D15"/>
    <w:multiLevelType w:val="hybridMultilevel"/>
    <w:tmpl w:val="267CCB02"/>
    <w:lvl w:ilvl="0" w:tplc="9D5C83D0">
      <w:start w:val="1"/>
      <w:numFmt w:val="decimalEnclosedCircle"/>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2B830753"/>
    <w:multiLevelType w:val="multilevel"/>
    <w:tmpl w:val="6462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7F27F2"/>
    <w:multiLevelType w:val="multilevel"/>
    <w:tmpl w:val="5A0AC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193ECD"/>
    <w:multiLevelType w:val="hybridMultilevel"/>
    <w:tmpl w:val="010EBCE8"/>
    <w:lvl w:ilvl="0" w:tplc="10C0073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40C644B"/>
    <w:multiLevelType w:val="multilevel"/>
    <w:tmpl w:val="A43AF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46A7C27"/>
    <w:multiLevelType w:val="hybridMultilevel"/>
    <w:tmpl w:val="CEFC2B8E"/>
    <w:lvl w:ilvl="0" w:tplc="B7E69BFE">
      <w:start w:val="12"/>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5C04D5A"/>
    <w:multiLevelType w:val="hybridMultilevel"/>
    <w:tmpl w:val="9B6E6188"/>
    <w:lvl w:ilvl="0" w:tplc="08D2B0EC">
      <w:start w:val="1"/>
      <w:numFmt w:val="decimal"/>
      <w:lvlText w:val="%1)"/>
      <w:lvlJc w:val="left"/>
      <w:pPr>
        <w:ind w:left="720" w:hanging="360"/>
      </w:pPr>
      <w:rPr>
        <w:rFonts w:hint="default"/>
        <w:lang w:eastAsia="ko-KR"/>
      </w:rPr>
    </w:lvl>
    <w:lvl w:ilvl="1" w:tplc="04090019" w:tentative="1">
      <w:start w:val="1"/>
      <w:numFmt w:val="upp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upp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upperLetter"/>
      <w:lvlText w:val="%8."/>
      <w:lvlJc w:val="left"/>
      <w:pPr>
        <w:ind w:left="3880" w:hanging="440"/>
      </w:pPr>
    </w:lvl>
    <w:lvl w:ilvl="8" w:tplc="0409001B" w:tentative="1">
      <w:start w:val="1"/>
      <w:numFmt w:val="lowerRoman"/>
      <w:lvlText w:val="%9."/>
      <w:lvlJc w:val="right"/>
      <w:pPr>
        <w:ind w:left="4320" w:hanging="440"/>
      </w:pPr>
    </w:lvl>
  </w:abstractNum>
  <w:abstractNum w:abstractNumId="19" w15:restartNumberingAfterBreak="0">
    <w:nsid w:val="36533B11"/>
    <w:multiLevelType w:val="multilevel"/>
    <w:tmpl w:val="8DD45F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2A773C"/>
    <w:multiLevelType w:val="multilevel"/>
    <w:tmpl w:val="06B49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85E209A"/>
    <w:multiLevelType w:val="hybridMultilevel"/>
    <w:tmpl w:val="81867DCA"/>
    <w:lvl w:ilvl="0" w:tplc="F584875E">
      <w:start w:val="12"/>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3E796839"/>
    <w:multiLevelType w:val="multilevel"/>
    <w:tmpl w:val="27B0F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6113B60"/>
    <w:multiLevelType w:val="multilevel"/>
    <w:tmpl w:val="1E38C3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6224DEE"/>
    <w:multiLevelType w:val="hybridMultilevel"/>
    <w:tmpl w:val="E59E6B62"/>
    <w:lvl w:ilvl="0" w:tplc="888C0A0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5" w15:restartNumberingAfterBreak="0">
    <w:nsid w:val="4C1B720E"/>
    <w:multiLevelType w:val="hybridMultilevel"/>
    <w:tmpl w:val="A2F2C8D4"/>
    <w:lvl w:ilvl="0" w:tplc="A70870B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6" w15:restartNumberingAfterBreak="0">
    <w:nsid w:val="52611093"/>
    <w:multiLevelType w:val="multilevel"/>
    <w:tmpl w:val="FDDA4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5E72A6"/>
    <w:multiLevelType w:val="multilevel"/>
    <w:tmpl w:val="3E9AE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FA5268"/>
    <w:multiLevelType w:val="hybridMultilevel"/>
    <w:tmpl w:val="411AEEC6"/>
    <w:lvl w:ilvl="0" w:tplc="EBB291BC">
      <w:start w:val="3"/>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9" w15:restartNumberingAfterBreak="0">
    <w:nsid w:val="58A87264"/>
    <w:multiLevelType w:val="hybridMultilevel"/>
    <w:tmpl w:val="8676D45C"/>
    <w:lvl w:ilvl="0" w:tplc="79F2D7F6">
      <w:start w:val="1"/>
      <w:numFmt w:val="decimal"/>
      <w:lvlText w:val="(%1)"/>
      <w:lvlJc w:val="left"/>
      <w:pPr>
        <w:ind w:left="800" w:hanging="360"/>
      </w:pPr>
      <w:rPr>
        <w:rFonts w:hint="default"/>
        <w:b w:val="0"/>
        <w:bCs/>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0" w15:restartNumberingAfterBreak="0">
    <w:nsid w:val="5A1A4E33"/>
    <w:multiLevelType w:val="hybridMultilevel"/>
    <w:tmpl w:val="C66249DE"/>
    <w:lvl w:ilvl="0" w:tplc="AD402098">
      <w:start w:val="1"/>
      <w:numFmt w:val="decimal"/>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5A1B0E52"/>
    <w:multiLevelType w:val="hybridMultilevel"/>
    <w:tmpl w:val="3E1C3522"/>
    <w:lvl w:ilvl="0" w:tplc="DDB4DB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2" w15:restartNumberingAfterBreak="0">
    <w:nsid w:val="5F1751CB"/>
    <w:multiLevelType w:val="hybridMultilevel"/>
    <w:tmpl w:val="20D87A9C"/>
    <w:lvl w:ilvl="0" w:tplc="A0E61D80">
      <w:start w:val="7"/>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3" w15:restartNumberingAfterBreak="0">
    <w:nsid w:val="641122E9"/>
    <w:multiLevelType w:val="hybridMultilevel"/>
    <w:tmpl w:val="0F4EA0F6"/>
    <w:lvl w:ilvl="0" w:tplc="347849E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4" w15:restartNumberingAfterBreak="0">
    <w:nsid w:val="6823599D"/>
    <w:multiLevelType w:val="multilevel"/>
    <w:tmpl w:val="6F5A2E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9616A31"/>
    <w:multiLevelType w:val="hybridMultilevel"/>
    <w:tmpl w:val="1F66CDDA"/>
    <w:lvl w:ilvl="0" w:tplc="0E763E30">
      <w:start w:val="7"/>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6" w15:restartNumberingAfterBreak="0">
    <w:nsid w:val="696C3132"/>
    <w:multiLevelType w:val="hybridMultilevel"/>
    <w:tmpl w:val="38F09FB4"/>
    <w:lvl w:ilvl="0" w:tplc="080ADE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7" w15:restartNumberingAfterBreak="0">
    <w:nsid w:val="705C5613"/>
    <w:multiLevelType w:val="hybridMultilevel"/>
    <w:tmpl w:val="5A500FE0"/>
    <w:lvl w:ilvl="0" w:tplc="828493B6">
      <w:start w:val="2"/>
      <w:numFmt w:val="ganada"/>
      <w:lvlText w:val="%1."/>
      <w:lvlJc w:val="left"/>
      <w:pPr>
        <w:ind w:left="800" w:hanging="360"/>
      </w:pPr>
      <w:rPr>
        <w:rFonts w:cs="맑은 고딕"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73487070"/>
    <w:multiLevelType w:val="hybridMultilevel"/>
    <w:tmpl w:val="CBCCE324"/>
    <w:lvl w:ilvl="0" w:tplc="C8504A8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9" w15:restartNumberingAfterBreak="0">
    <w:nsid w:val="74A23B11"/>
    <w:multiLevelType w:val="multilevel"/>
    <w:tmpl w:val="9676C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863091"/>
    <w:multiLevelType w:val="hybridMultilevel"/>
    <w:tmpl w:val="43D48B2A"/>
    <w:lvl w:ilvl="0" w:tplc="B562032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1" w15:restartNumberingAfterBreak="0">
    <w:nsid w:val="77A70AAE"/>
    <w:multiLevelType w:val="hybridMultilevel"/>
    <w:tmpl w:val="CC96227C"/>
    <w:lvl w:ilvl="0" w:tplc="10D402E0">
      <w:start w:val="1"/>
      <w:numFmt w:val="decimalEnclosedCircle"/>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2" w15:restartNumberingAfterBreak="0">
    <w:nsid w:val="78E531A6"/>
    <w:multiLevelType w:val="hybridMultilevel"/>
    <w:tmpl w:val="3612BB50"/>
    <w:lvl w:ilvl="0" w:tplc="8EF609BE">
      <w:start w:val="1"/>
      <w:numFmt w:val="decimal"/>
      <w:lvlText w:val="%1."/>
      <w:lvlJc w:val="left"/>
      <w:pPr>
        <w:ind w:left="760" w:hanging="360"/>
      </w:pPr>
      <w:rPr>
        <w:rFonts w:hint="default"/>
        <w:lang w:eastAsia="ko-KR"/>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E9328BD"/>
    <w:multiLevelType w:val="hybridMultilevel"/>
    <w:tmpl w:val="6770C1DE"/>
    <w:lvl w:ilvl="0" w:tplc="55DE7950">
      <w:start w:val="1"/>
      <w:numFmt w:val="decimal"/>
      <w:lvlText w:val="%1."/>
      <w:lvlJc w:val="left"/>
      <w:pPr>
        <w:ind w:left="800" w:hanging="360"/>
      </w:pPr>
      <w:rPr>
        <w:rFonts w:ascii="Pretendard Light" w:eastAsia="Pretendard Light" w:hAnsi="Pretendard Light" w:hint="default"/>
        <w:b w:val="0"/>
        <w:sz w:val="22"/>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392268604">
    <w:abstractNumId w:val="2"/>
  </w:num>
  <w:num w:numId="2" w16cid:durableId="675882560">
    <w:abstractNumId w:val="5"/>
  </w:num>
  <w:num w:numId="3" w16cid:durableId="835657528">
    <w:abstractNumId w:val="14"/>
  </w:num>
  <w:num w:numId="4" w16cid:durableId="617296238">
    <w:abstractNumId w:val="26"/>
  </w:num>
  <w:num w:numId="5" w16cid:durableId="851139382">
    <w:abstractNumId w:val="34"/>
  </w:num>
  <w:num w:numId="6" w16cid:durableId="1184981781">
    <w:abstractNumId w:val="7"/>
  </w:num>
  <w:num w:numId="7" w16cid:durableId="480971188">
    <w:abstractNumId w:val="6"/>
  </w:num>
  <w:num w:numId="8" w16cid:durableId="1945916797">
    <w:abstractNumId w:val="19"/>
  </w:num>
  <w:num w:numId="9" w16cid:durableId="2067290505">
    <w:abstractNumId w:val="9"/>
  </w:num>
  <w:num w:numId="10" w16cid:durableId="1931237627">
    <w:abstractNumId w:val="23"/>
  </w:num>
  <w:num w:numId="11" w16cid:durableId="2073306018">
    <w:abstractNumId w:val="27"/>
  </w:num>
  <w:num w:numId="12" w16cid:durableId="1158349329">
    <w:abstractNumId w:val="20"/>
  </w:num>
  <w:num w:numId="13" w16cid:durableId="814227077">
    <w:abstractNumId w:val="10"/>
  </w:num>
  <w:num w:numId="14" w16cid:durableId="908735575">
    <w:abstractNumId w:val="22"/>
  </w:num>
  <w:num w:numId="15" w16cid:durableId="1707483242">
    <w:abstractNumId w:val="11"/>
  </w:num>
  <w:num w:numId="16" w16cid:durableId="584999642">
    <w:abstractNumId w:val="18"/>
  </w:num>
  <w:num w:numId="17" w16cid:durableId="2020113647">
    <w:abstractNumId w:val="38"/>
  </w:num>
  <w:num w:numId="18" w16cid:durableId="591083013">
    <w:abstractNumId w:val="25"/>
  </w:num>
  <w:num w:numId="19" w16cid:durableId="871846043">
    <w:abstractNumId w:val="24"/>
  </w:num>
  <w:num w:numId="20" w16cid:durableId="1114137814">
    <w:abstractNumId w:val="4"/>
  </w:num>
  <w:num w:numId="21" w16cid:durableId="75176193">
    <w:abstractNumId w:val="8"/>
  </w:num>
  <w:num w:numId="22" w16cid:durableId="639967345">
    <w:abstractNumId w:val="36"/>
  </w:num>
  <w:num w:numId="23" w16cid:durableId="551965862">
    <w:abstractNumId w:val="15"/>
  </w:num>
  <w:num w:numId="24" w16cid:durableId="1876499834">
    <w:abstractNumId w:val="31"/>
  </w:num>
  <w:num w:numId="25" w16cid:durableId="56050306">
    <w:abstractNumId w:val="1"/>
  </w:num>
  <w:num w:numId="26" w16cid:durableId="1744064896">
    <w:abstractNumId w:val="28"/>
  </w:num>
  <w:num w:numId="27" w16cid:durableId="1784304826">
    <w:abstractNumId w:val="16"/>
  </w:num>
  <w:num w:numId="28" w16cid:durableId="81419730">
    <w:abstractNumId w:val="39"/>
  </w:num>
  <w:num w:numId="29" w16cid:durableId="1345087378">
    <w:abstractNumId w:val="30"/>
  </w:num>
  <w:num w:numId="30" w16cid:durableId="672873280">
    <w:abstractNumId w:val="29"/>
  </w:num>
  <w:num w:numId="31" w16cid:durableId="2096393322">
    <w:abstractNumId w:val="42"/>
  </w:num>
  <w:num w:numId="32" w16cid:durableId="2120220717">
    <w:abstractNumId w:val="37"/>
  </w:num>
  <w:num w:numId="33" w16cid:durableId="1220022784">
    <w:abstractNumId w:val="33"/>
  </w:num>
  <w:num w:numId="34" w16cid:durableId="1664822317">
    <w:abstractNumId w:val="35"/>
  </w:num>
  <w:num w:numId="35" w16cid:durableId="1093041687">
    <w:abstractNumId w:val="32"/>
  </w:num>
  <w:num w:numId="36" w16cid:durableId="1118069350">
    <w:abstractNumId w:val="17"/>
  </w:num>
  <w:num w:numId="37" w16cid:durableId="1322781880">
    <w:abstractNumId w:val="21"/>
  </w:num>
  <w:num w:numId="38" w16cid:durableId="1384985243">
    <w:abstractNumId w:val="13"/>
  </w:num>
  <w:num w:numId="39" w16cid:durableId="1508598513">
    <w:abstractNumId w:val="12"/>
  </w:num>
  <w:num w:numId="40" w16cid:durableId="578903546">
    <w:abstractNumId w:val="41"/>
  </w:num>
  <w:num w:numId="41" w16cid:durableId="1447651939">
    <w:abstractNumId w:val="43"/>
  </w:num>
  <w:num w:numId="42" w16cid:durableId="140195810">
    <w:abstractNumId w:val="3"/>
  </w:num>
  <w:num w:numId="43" w16cid:durableId="1607081102">
    <w:abstractNumId w:val="0"/>
  </w:num>
  <w:num w:numId="44" w16cid:durableId="182585411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embedSystem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1D7"/>
    <w:rsid w:val="00024FFE"/>
    <w:rsid w:val="000436F6"/>
    <w:rsid w:val="00064D27"/>
    <w:rsid w:val="00065623"/>
    <w:rsid w:val="000713D7"/>
    <w:rsid w:val="000845DF"/>
    <w:rsid w:val="00085034"/>
    <w:rsid w:val="00095DD0"/>
    <w:rsid w:val="000A3E52"/>
    <w:rsid w:val="000A6F5B"/>
    <w:rsid w:val="000B4ABF"/>
    <w:rsid w:val="000D3381"/>
    <w:rsid w:val="000D64ED"/>
    <w:rsid w:val="000E6D98"/>
    <w:rsid w:val="000F0312"/>
    <w:rsid w:val="00100FF9"/>
    <w:rsid w:val="001076E2"/>
    <w:rsid w:val="00114596"/>
    <w:rsid w:val="00121504"/>
    <w:rsid w:val="00150FB9"/>
    <w:rsid w:val="00156A49"/>
    <w:rsid w:val="001578F2"/>
    <w:rsid w:val="00170892"/>
    <w:rsid w:val="00174DB6"/>
    <w:rsid w:val="00181E8C"/>
    <w:rsid w:val="0018579F"/>
    <w:rsid w:val="001A1C0C"/>
    <w:rsid w:val="001A35D3"/>
    <w:rsid w:val="001A5EBF"/>
    <w:rsid w:val="001A7141"/>
    <w:rsid w:val="001B61AD"/>
    <w:rsid w:val="001B6FF3"/>
    <w:rsid w:val="001C0C62"/>
    <w:rsid w:val="001C10FE"/>
    <w:rsid w:val="001D45A2"/>
    <w:rsid w:val="001E630E"/>
    <w:rsid w:val="001F4922"/>
    <w:rsid w:val="0021579D"/>
    <w:rsid w:val="00227F03"/>
    <w:rsid w:val="002536E4"/>
    <w:rsid w:val="00260128"/>
    <w:rsid w:val="00263D54"/>
    <w:rsid w:val="002738CB"/>
    <w:rsid w:val="0029172A"/>
    <w:rsid w:val="00292478"/>
    <w:rsid w:val="002938D6"/>
    <w:rsid w:val="00297006"/>
    <w:rsid w:val="002A330D"/>
    <w:rsid w:val="002A34AF"/>
    <w:rsid w:val="002C5C8F"/>
    <w:rsid w:val="002D0CD0"/>
    <w:rsid w:val="002D18F4"/>
    <w:rsid w:val="002E6682"/>
    <w:rsid w:val="002F3E88"/>
    <w:rsid w:val="00327617"/>
    <w:rsid w:val="003303EB"/>
    <w:rsid w:val="003423FB"/>
    <w:rsid w:val="0034596C"/>
    <w:rsid w:val="003536AA"/>
    <w:rsid w:val="00366E0D"/>
    <w:rsid w:val="003B2F6C"/>
    <w:rsid w:val="003B6483"/>
    <w:rsid w:val="003B67C3"/>
    <w:rsid w:val="003D0146"/>
    <w:rsid w:val="003D254F"/>
    <w:rsid w:val="003D639E"/>
    <w:rsid w:val="003E5E8C"/>
    <w:rsid w:val="003F0D68"/>
    <w:rsid w:val="00404F6A"/>
    <w:rsid w:val="0042603D"/>
    <w:rsid w:val="00470960"/>
    <w:rsid w:val="00472882"/>
    <w:rsid w:val="00484894"/>
    <w:rsid w:val="004A6DE0"/>
    <w:rsid w:val="004B63D2"/>
    <w:rsid w:val="00504242"/>
    <w:rsid w:val="00522078"/>
    <w:rsid w:val="005443FA"/>
    <w:rsid w:val="00557047"/>
    <w:rsid w:val="0056203E"/>
    <w:rsid w:val="00580269"/>
    <w:rsid w:val="0058730B"/>
    <w:rsid w:val="005925F2"/>
    <w:rsid w:val="005A6A51"/>
    <w:rsid w:val="005B239B"/>
    <w:rsid w:val="005D0D00"/>
    <w:rsid w:val="006433A1"/>
    <w:rsid w:val="00675112"/>
    <w:rsid w:val="0067774B"/>
    <w:rsid w:val="006825A6"/>
    <w:rsid w:val="00696ADD"/>
    <w:rsid w:val="006A623F"/>
    <w:rsid w:val="006E0183"/>
    <w:rsid w:val="006F761D"/>
    <w:rsid w:val="00707D6E"/>
    <w:rsid w:val="0072506E"/>
    <w:rsid w:val="00726CFC"/>
    <w:rsid w:val="007351E0"/>
    <w:rsid w:val="00737A5C"/>
    <w:rsid w:val="00755839"/>
    <w:rsid w:val="007605B7"/>
    <w:rsid w:val="00766EB2"/>
    <w:rsid w:val="00767833"/>
    <w:rsid w:val="007737A3"/>
    <w:rsid w:val="00782D24"/>
    <w:rsid w:val="007843FA"/>
    <w:rsid w:val="007870EA"/>
    <w:rsid w:val="00790157"/>
    <w:rsid w:val="007A5712"/>
    <w:rsid w:val="007D6757"/>
    <w:rsid w:val="007E39C5"/>
    <w:rsid w:val="00801365"/>
    <w:rsid w:val="00806B34"/>
    <w:rsid w:val="008306E3"/>
    <w:rsid w:val="00831274"/>
    <w:rsid w:val="00842CEB"/>
    <w:rsid w:val="00863195"/>
    <w:rsid w:val="00892E82"/>
    <w:rsid w:val="008A41C6"/>
    <w:rsid w:val="008B504E"/>
    <w:rsid w:val="008C0083"/>
    <w:rsid w:val="00900B6B"/>
    <w:rsid w:val="00905EFD"/>
    <w:rsid w:val="00914424"/>
    <w:rsid w:val="0092049E"/>
    <w:rsid w:val="00922610"/>
    <w:rsid w:val="0092359D"/>
    <w:rsid w:val="009241BA"/>
    <w:rsid w:val="00940298"/>
    <w:rsid w:val="00957C4E"/>
    <w:rsid w:val="00962DCD"/>
    <w:rsid w:val="009806BF"/>
    <w:rsid w:val="009C2110"/>
    <w:rsid w:val="009F5FA5"/>
    <w:rsid w:val="009F739C"/>
    <w:rsid w:val="00A17EB7"/>
    <w:rsid w:val="00A24280"/>
    <w:rsid w:val="00A25765"/>
    <w:rsid w:val="00A26BF5"/>
    <w:rsid w:val="00A30974"/>
    <w:rsid w:val="00A345DE"/>
    <w:rsid w:val="00A61A39"/>
    <w:rsid w:val="00A636D7"/>
    <w:rsid w:val="00A64B24"/>
    <w:rsid w:val="00A70E9A"/>
    <w:rsid w:val="00A85819"/>
    <w:rsid w:val="00A93295"/>
    <w:rsid w:val="00AA2E3F"/>
    <w:rsid w:val="00AB7F8D"/>
    <w:rsid w:val="00AC08F7"/>
    <w:rsid w:val="00AF17A1"/>
    <w:rsid w:val="00AF4525"/>
    <w:rsid w:val="00B054A8"/>
    <w:rsid w:val="00B11344"/>
    <w:rsid w:val="00B174EA"/>
    <w:rsid w:val="00B2108C"/>
    <w:rsid w:val="00B274C8"/>
    <w:rsid w:val="00B344D8"/>
    <w:rsid w:val="00B50190"/>
    <w:rsid w:val="00B55D11"/>
    <w:rsid w:val="00B71336"/>
    <w:rsid w:val="00B821CF"/>
    <w:rsid w:val="00B8263F"/>
    <w:rsid w:val="00BB1228"/>
    <w:rsid w:val="00BB4662"/>
    <w:rsid w:val="00BB7494"/>
    <w:rsid w:val="00BB7E80"/>
    <w:rsid w:val="00BC33DD"/>
    <w:rsid w:val="00BD0A0D"/>
    <w:rsid w:val="00BD0FFD"/>
    <w:rsid w:val="00BE12BD"/>
    <w:rsid w:val="00BE786A"/>
    <w:rsid w:val="00BE7E04"/>
    <w:rsid w:val="00BF3805"/>
    <w:rsid w:val="00C04BD3"/>
    <w:rsid w:val="00C11BC6"/>
    <w:rsid w:val="00C22A04"/>
    <w:rsid w:val="00C377F7"/>
    <w:rsid w:val="00C411A1"/>
    <w:rsid w:val="00C4464C"/>
    <w:rsid w:val="00C44956"/>
    <w:rsid w:val="00C62BA2"/>
    <w:rsid w:val="00C64923"/>
    <w:rsid w:val="00C74FE8"/>
    <w:rsid w:val="00C80433"/>
    <w:rsid w:val="00C86AC5"/>
    <w:rsid w:val="00C9434F"/>
    <w:rsid w:val="00C967B8"/>
    <w:rsid w:val="00CB2962"/>
    <w:rsid w:val="00CC36DD"/>
    <w:rsid w:val="00CD495D"/>
    <w:rsid w:val="00CF0A27"/>
    <w:rsid w:val="00CF5DF9"/>
    <w:rsid w:val="00D20B69"/>
    <w:rsid w:val="00D268A7"/>
    <w:rsid w:val="00D364EF"/>
    <w:rsid w:val="00D61278"/>
    <w:rsid w:val="00D7298C"/>
    <w:rsid w:val="00D82420"/>
    <w:rsid w:val="00D830A8"/>
    <w:rsid w:val="00DA7135"/>
    <w:rsid w:val="00DA76EF"/>
    <w:rsid w:val="00DB5690"/>
    <w:rsid w:val="00DC0D79"/>
    <w:rsid w:val="00DE2D8C"/>
    <w:rsid w:val="00E0655C"/>
    <w:rsid w:val="00E16B11"/>
    <w:rsid w:val="00E241A2"/>
    <w:rsid w:val="00E31ADC"/>
    <w:rsid w:val="00E37929"/>
    <w:rsid w:val="00E44EDB"/>
    <w:rsid w:val="00E551D7"/>
    <w:rsid w:val="00E64093"/>
    <w:rsid w:val="00E84544"/>
    <w:rsid w:val="00E84DF9"/>
    <w:rsid w:val="00E86AD9"/>
    <w:rsid w:val="00E92171"/>
    <w:rsid w:val="00E9450D"/>
    <w:rsid w:val="00EA2C94"/>
    <w:rsid w:val="00EA7983"/>
    <w:rsid w:val="00EB6E4F"/>
    <w:rsid w:val="00EC1912"/>
    <w:rsid w:val="00ED4233"/>
    <w:rsid w:val="00EE53B0"/>
    <w:rsid w:val="00EF7854"/>
    <w:rsid w:val="00F01EBD"/>
    <w:rsid w:val="00F11C16"/>
    <w:rsid w:val="00F269A7"/>
    <w:rsid w:val="00F3242C"/>
    <w:rsid w:val="00F36919"/>
    <w:rsid w:val="00F519F1"/>
    <w:rsid w:val="00F527E1"/>
    <w:rsid w:val="00F5720D"/>
    <w:rsid w:val="00F61192"/>
    <w:rsid w:val="00F80D69"/>
    <w:rsid w:val="00F826A9"/>
    <w:rsid w:val="00F94430"/>
    <w:rsid w:val="00FC2384"/>
    <w:rsid w:val="00FC3B48"/>
    <w:rsid w:val="00FD6934"/>
    <w:rsid w:val="00FE04B8"/>
    <w:rsid w:val="00FE4D6D"/>
    <w:rsid w:val="00FE62F6"/>
    <w:rsid w:val="00FE6C35"/>
    <w:rsid w:val="00FF3FE1"/>
    <w:rsid w:val="00FF4E9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7C3AD"/>
  <w15:docId w15:val="{3DF04F42-B5CA-4F89-9277-1956E61C0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ko" w:eastAsia="ko-K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annotation text"/>
    <w:basedOn w:val="a"/>
    <w:link w:val="Char"/>
    <w:uiPriority w:val="99"/>
    <w:unhideWhenUsed/>
  </w:style>
  <w:style w:type="character" w:customStyle="1" w:styleId="Char">
    <w:name w:val="메모 텍스트 Char"/>
    <w:basedOn w:val="a0"/>
    <w:link w:val="a5"/>
    <w:uiPriority w:val="99"/>
  </w:style>
  <w:style w:type="character" w:styleId="a6">
    <w:name w:val="annotation reference"/>
    <w:basedOn w:val="a0"/>
    <w:uiPriority w:val="99"/>
    <w:semiHidden/>
    <w:unhideWhenUsed/>
    <w:rPr>
      <w:sz w:val="18"/>
      <w:szCs w:val="18"/>
    </w:rPr>
  </w:style>
  <w:style w:type="character" w:styleId="a7">
    <w:name w:val="Emphasis"/>
    <w:basedOn w:val="a0"/>
    <w:uiPriority w:val="20"/>
    <w:qFormat/>
    <w:rsid w:val="00504242"/>
    <w:rPr>
      <w:i/>
      <w:iCs/>
    </w:rPr>
  </w:style>
  <w:style w:type="paragraph" w:styleId="a8">
    <w:name w:val="List Paragraph"/>
    <w:basedOn w:val="a"/>
    <w:uiPriority w:val="34"/>
    <w:qFormat/>
    <w:rsid w:val="00F94430"/>
    <w:pPr>
      <w:ind w:leftChars="400" w:left="800"/>
    </w:pPr>
  </w:style>
  <w:style w:type="character" w:styleId="a9">
    <w:name w:val="Hyperlink"/>
    <w:basedOn w:val="a0"/>
    <w:uiPriority w:val="99"/>
    <w:unhideWhenUsed/>
    <w:rsid w:val="00F94430"/>
    <w:rPr>
      <w:color w:val="0000FF" w:themeColor="hyperlink"/>
      <w:u w:val="single"/>
    </w:rPr>
  </w:style>
  <w:style w:type="character" w:styleId="aa">
    <w:name w:val="Unresolved Mention"/>
    <w:basedOn w:val="a0"/>
    <w:uiPriority w:val="99"/>
    <w:semiHidden/>
    <w:unhideWhenUsed/>
    <w:rsid w:val="00F94430"/>
    <w:rPr>
      <w:color w:val="605E5C"/>
      <w:shd w:val="clear" w:color="auto" w:fill="E1DFDD"/>
    </w:rPr>
  </w:style>
  <w:style w:type="paragraph" w:styleId="ab">
    <w:name w:val="Normal (Web)"/>
    <w:basedOn w:val="a"/>
    <w:uiPriority w:val="99"/>
    <w:unhideWhenUsed/>
    <w:rsid w:val="00F94430"/>
    <w:pPr>
      <w:spacing w:before="100" w:beforeAutospacing="1" w:after="100" w:afterAutospacing="1" w:line="240" w:lineRule="auto"/>
    </w:pPr>
    <w:rPr>
      <w:rFonts w:ascii="굴림" w:eastAsia="굴림" w:hAnsi="굴림" w:cs="굴림"/>
      <w:sz w:val="24"/>
      <w:szCs w:val="24"/>
      <w:lang w:val="en-US"/>
    </w:rPr>
  </w:style>
  <w:style w:type="character" w:styleId="ac">
    <w:name w:val="Strong"/>
    <w:basedOn w:val="a0"/>
    <w:uiPriority w:val="22"/>
    <w:qFormat/>
    <w:rsid w:val="00F94430"/>
    <w:rPr>
      <w:b/>
      <w:bCs/>
    </w:rPr>
  </w:style>
  <w:style w:type="paragraph" w:styleId="ad">
    <w:name w:val="header"/>
    <w:basedOn w:val="a"/>
    <w:link w:val="Char0"/>
    <w:uiPriority w:val="99"/>
    <w:unhideWhenUsed/>
    <w:rsid w:val="00F94430"/>
    <w:pPr>
      <w:tabs>
        <w:tab w:val="center" w:pos="4513"/>
        <w:tab w:val="right" w:pos="9026"/>
      </w:tabs>
      <w:snapToGrid w:val="0"/>
    </w:pPr>
  </w:style>
  <w:style w:type="character" w:customStyle="1" w:styleId="Char0">
    <w:name w:val="머리글 Char"/>
    <w:basedOn w:val="a0"/>
    <w:link w:val="ad"/>
    <w:uiPriority w:val="99"/>
    <w:rsid w:val="00F94430"/>
  </w:style>
  <w:style w:type="paragraph" w:styleId="ae">
    <w:name w:val="footer"/>
    <w:basedOn w:val="a"/>
    <w:link w:val="Char1"/>
    <w:uiPriority w:val="99"/>
    <w:unhideWhenUsed/>
    <w:rsid w:val="00F94430"/>
    <w:pPr>
      <w:tabs>
        <w:tab w:val="center" w:pos="4513"/>
        <w:tab w:val="right" w:pos="9026"/>
      </w:tabs>
      <w:snapToGrid w:val="0"/>
    </w:pPr>
  </w:style>
  <w:style w:type="character" w:customStyle="1" w:styleId="Char1">
    <w:name w:val="바닥글 Char"/>
    <w:basedOn w:val="a0"/>
    <w:link w:val="ae"/>
    <w:uiPriority w:val="99"/>
    <w:rsid w:val="00F94430"/>
  </w:style>
  <w:style w:type="table" w:styleId="af">
    <w:name w:val="Table Grid"/>
    <w:basedOn w:val="a1"/>
    <w:uiPriority w:val="39"/>
    <w:rsid w:val="00900B6B"/>
    <w:pPr>
      <w:spacing w:line="240" w:lineRule="auto"/>
    </w:pPr>
    <w:rPr>
      <w:rFonts w:asciiTheme="minorHAnsi" w:hAnsiTheme="minorHAnsi" w:cstheme="minorBidi"/>
      <w:kern w:val="2"/>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text-paragraph">
    <w:name w:val="se-text-paragraph"/>
    <w:basedOn w:val="a"/>
    <w:rsid w:val="00E16B11"/>
    <w:pPr>
      <w:spacing w:before="100" w:beforeAutospacing="1" w:after="100" w:afterAutospacing="1" w:line="240" w:lineRule="auto"/>
    </w:pPr>
    <w:rPr>
      <w:rFonts w:ascii="굴림" w:eastAsia="굴림" w:hAnsi="굴림" w:cs="굴림"/>
      <w:sz w:val="24"/>
      <w:szCs w:val="24"/>
      <w:lang w:val="en-US"/>
    </w:rPr>
  </w:style>
  <w:style w:type="character" w:customStyle="1" w:styleId="se-fs-fs16">
    <w:name w:val="se-fs-fs16"/>
    <w:basedOn w:val="a0"/>
    <w:rsid w:val="00E16B11"/>
  </w:style>
  <w:style w:type="paragraph" w:styleId="af0">
    <w:name w:val="annotation subject"/>
    <w:basedOn w:val="a5"/>
    <w:next w:val="a5"/>
    <w:link w:val="Char2"/>
    <w:uiPriority w:val="99"/>
    <w:semiHidden/>
    <w:unhideWhenUsed/>
    <w:rsid w:val="00D82420"/>
    <w:rPr>
      <w:b/>
      <w:bCs/>
    </w:rPr>
  </w:style>
  <w:style w:type="character" w:customStyle="1" w:styleId="Char2">
    <w:name w:val="메모 주제 Char"/>
    <w:basedOn w:val="Char"/>
    <w:link w:val="af0"/>
    <w:uiPriority w:val="99"/>
    <w:semiHidden/>
    <w:rsid w:val="00D82420"/>
    <w:rPr>
      <w:b/>
      <w:bCs/>
    </w:rPr>
  </w:style>
  <w:style w:type="paragraph" w:styleId="af1">
    <w:name w:val="footnote text"/>
    <w:basedOn w:val="a"/>
    <w:link w:val="Char3"/>
    <w:uiPriority w:val="99"/>
    <w:semiHidden/>
    <w:unhideWhenUsed/>
    <w:rsid w:val="008C0083"/>
    <w:pPr>
      <w:widowControl w:val="0"/>
      <w:wordWrap w:val="0"/>
      <w:autoSpaceDE w:val="0"/>
      <w:autoSpaceDN w:val="0"/>
      <w:snapToGrid w:val="0"/>
      <w:spacing w:after="160" w:line="259" w:lineRule="auto"/>
    </w:pPr>
    <w:rPr>
      <w:rFonts w:asciiTheme="minorHAnsi" w:hAnsiTheme="minorHAnsi" w:cstheme="minorBidi"/>
      <w:kern w:val="2"/>
      <w:sz w:val="20"/>
      <w:lang w:val="en-US"/>
    </w:rPr>
  </w:style>
  <w:style w:type="character" w:customStyle="1" w:styleId="Char3">
    <w:name w:val="각주 텍스트 Char"/>
    <w:basedOn w:val="a0"/>
    <w:link w:val="af1"/>
    <w:uiPriority w:val="99"/>
    <w:semiHidden/>
    <w:rsid w:val="008C0083"/>
    <w:rPr>
      <w:rFonts w:asciiTheme="minorHAnsi" w:hAnsiTheme="minorHAnsi" w:cstheme="minorBidi"/>
      <w:kern w:val="2"/>
      <w:sz w:val="20"/>
      <w:lang w:val="en-US"/>
    </w:rPr>
  </w:style>
  <w:style w:type="character" w:styleId="af2">
    <w:name w:val="footnote reference"/>
    <w:basedOn w:val="a0"/>
    <w:uiPriority w:val="99"/>
    <w:unhideWhenUsed/>
    <w:rsid w:val="008C0083"/>
    <w:rPr>
      <w:vertAlign w:val="superscript"/>
    </w:rPr>
  </w:style>
  <w:style w:type="paragraph" w:styleId="af3">
    <w:name w:val="endnote text"/>
    <w:basedOn w:val="a"/>
    <w:link w:val="Char4"/>
    <w:uiPriority w:val="99"/>
    <w:semiHidden/>
    <w:unhideWhenUsed/>
    <w:rsid w:val="008C0083"/>
    <w:pPr>
      <w:snapToGrid w:val="0"/>
    </w:pPr>
  </w:style>
  <w:style w:type="character" w:customStyle="1" w:styleId="Char4">
    <w:name w:val="미주 텍스트 Char"/>
    <w:basedOn w:val="a0"/>
    <w:link w:val="af3"/>
    <w:uiPriority w:val="99"/>
    <w:semiHidden/>
    <w:rsid w:val="008C0083"/>
  </w:style>
  <w:style w:type="character" w:styleId="af4">
    <w:name w:val="endnote reference"/>
    <w:basedOn w:val="a0"/>
    <w:uiPriority w:val="99"/>
    <w:semiHidden/>
    <w:unhideWhenUsed/>
    <w:rsid w:val="008C0083"/>
    <w:rPr>
      <w:vertAlign w:val="superscript"/>
    </w:rPr>
  </w:style>
  <w:style w:type="paragraph" w:styleId="10">
    <w:name w:val="toc 1"/>
    <w:basedOn w:val="a"/>
    <w:next w:val="a"/>
    <w:autoRedefine/>
    <w:uiPriority w:val="39"/>
    <w:unhideWhenUsed/>
    <w:rsid w:val="00FF4E9E"/>
    <w:pPr>
      <w:widowControl w:val="0"/>
      <w:tabs>
        <w:tab w:val="right" w:leader="dot" w:pos="9016"/>
      </w:tabs>
      <w:wordWrap w:val="0"/>
      <w:autoSpaceDE w:val="0"/>
      <w:autoSpaceDN w:val="0"/>
      <w:spacing w:before="240" w:after="120" w:line="240" w:lineRule="auto"/>
    </w:pPr>
    <w:rPr>
      <w:rFonts w:ascii="Pretendard Light" w:eastAsia="Pretendard Light" w:hAnsi="Pretendard Light" w:cs="Microsoft GothicNeo"/>
      <w:b/>
      <w:bCs/>
      <w:kern w:val="2"/>
      <w:sz w:val="24"/>
      <w:szCs w:val="24"/>
      <w:lang w:val="en-US"/>
      <w14:ligatures w14:val="standardContextual"/>
    </w:rPr>
  </w:style>
  <w:style w:type="paragraph" w:styleId="af5">
    <w:name w:val="Balloon Text"/>
    <w:basedOn w:val="a"/>
    <w:link w:val="Char5"/>
    <w:uiPriority w:val="99"/>
    <w:semiHidden/>
    <w:unhideWhenUsed/>
    <w:rsid w:val="006825A6"/>
    <w:pPr>
      <w:spacing w:line="240" w:lineRule="auto"/>
    </w:pPr>
    <w:rPr>
      <w:rFonts w:asciiTheme="majorHAnsi" w:eastAsiaTheme="majorEastAsia" w:hAnsiTheme="majorHAnsi" w:cstheme="majorBidi"/>
      <w:sz w:val="18"/>
      <w:szCs w:val="18"/>
    </w:rPr>
  </w:style>
  <w:style w:type="character" w:customStyle="1" w:styleId="Char5">
    <w:name w:val="풍선 도움말 텍스트 Char"/>
    <w:basedOn w:val="a0"/>
    <w:link w:val="af5"/>
    <w:uiPriority w:val="99"/>
    <w:semiHidden/>
    <w:rsid w:val="006825A6"/>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youtu.be/28Eq5GjM7Y4?feature=shared"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CDFB7-424F-44C5-BA0B-36C6C0072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11266</Words>
  <Characters>36393</Characters>
  <Application>Microsoft Office Word</Application>
  <DocSecurity>0</DocSecurity>
  <Lines>2426</Lines>
  <Paragraphs>1162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owner</dc:creator>
  <cp:lastModifiedBy>임솔</cp:lastModifiedBy>
  <cp:revision>11</cp:revision>
  <cp:lastPrinted>2025-11-13T02:31:00Z</cp:lastPrinted>
  <dcterms:created xsi:type="dcterms:W3CDTF">2025-11-13T02:32:00Z</dcterms:created>
  <dcterms:modified xsi:type="dcterms:W3CDTF">2025-11-13T02:55:00Z</dcterms:modified>
</cp:coreProperties>
</file>